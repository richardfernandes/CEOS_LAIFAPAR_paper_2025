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4F670B9F" w14:textId="3A33320B" w:rsidR="00E87B20" w:rsidRDefault="00E87B20" w:rsidP="00A53DEA">
      <w:pPr>
        <w:spacing w:line="360" w:lineRule="auto"/>
        <w:rPr>
          <w:ins w:id="2" w:author="Fang" w:date="2025-11-19T15:05:00Z" w16du:dateUtc="2025-11-19T07:05:00Z"/>
          <w:lang w:eastAsia="zh-CN"/>
        </w:rPr>
      </w:pPr>
      <w:ins w:id="3" w:author="Fang" w:date="2025-11-19T15:05:00Z" w16du:dateUtc="2025-11-19T07:05:00Z">
        <w:r>
          <w:rPr>
            <w:rFonts w:hint="eastAsia"/>
            <w:lang w:eastAsia="zh-CN"/>
          </w:rPr>
          <w:t xml:space="preserve">Thanks for the draft! </w:t>
        </w:r>
      </w:ins>
      <w:ins w:id="4" w:author="Fang" w:date="2025-11-19T15:07:00Z" w16du:dateUtc="2025-11-19T07:07:00Z">
        <w:r>
          <w:rPr>
            <w:rFonts w:hint="eastAsia"/>
            <w:lang w:eastAsia="zh-CN"/>
          </w:rPr>
          <w:t>My two cent</w:t>
        </w:r>
      </w:ins>
      <w:ins w:id="5" w:author="Fang" w:date="2025-11-19T15:05:00Z" w16du:dateUtc="2025-11-19T07:05:00Z">
        <w:r>
          <w:rPr>
            <w:rFonts w:hint="eastAsia"/>
            <w:lang w:eastAsia="zh-CN"/>
          </w:rPr>
          <w:t>s</w:t>
        </w:r>
      </w:ins>
      <w:ins w:id="6" w:author="Fang" w:date="2025-11-19T15:07:00Z" w16du:dateUtc="2025-11-19T07:07:00Z">
        <w:r>
          <w:rPr>
            <w:rFonts w:hint="eastAsia"/>
            <w:lang w:eastAsia="zh-CN"/>
          </w:rPr>
          <w:t>:</w:t>
        </w:r>
      </w:ins>
    </w:p>
    <w:p w14:paraId="7F6CFF99" w14:textId="198DAD15" w:rsidR="00CB75FC" w:rsidRDefault="00E87B20" w:rsidP="00A53DEA">
      <w:pPr>
        <w:spacing w:line="360" w:lineRule="auto"/>
        <w:rPr>
          <w:ins w:id="7" w:author="Fang" w:date="2025-11-19T15:07:00Z" w16du:dateUtc="2025-11-19T07:07:00Z"/>
          <w:lang w:eastAsia="zh-CN"/>
        </w:rPr>
      </w:pPr>
      <w:ins w:id="8" w:author="Fang" w:date="2025-11-19T15:05:00Z" w16du:dateUtc="2025-11-19T07:05:00Z">
        <w:r>
          <w:rPr>
            <w:rFonts w:hint="eastAsia"/>
            <w:lang w:eastAsia="zh-CN"/>
          </w:rPr>
          <w:t>1)</w:t>
        </w:r>
      </w:ins>
      <w:ins w:id="9" w:author="Fang" w:date="2025-11-19T15:07:00Z" w16du:dateUtc="2025-11-19T07:07:00Z">
        <w:r>
          <w:rPr>
            <w:rFonts w:hint="eastAsia"/>
            <w:lang w:eastAsia="zh-CN"/>
          </w:rPr>
          <w:t xml:space="preserve"> T</w:t>
        </w:r>
      </w:ins>
      <w:ins w:id="10" w:author="Fang" w:date="2025-11-19T15:05:00Z" w16du:dateUtc="2025-11-19T07:05:00Z">
        <w:r>
          <w:rPr>
            <w:rFonts w:hint="eastAsia"/>
            <w:lang w:eastAsia="zh-CN"/>
          </w:rPr>
          <w:t>he texts are in a textbook style</w:t>
        </w:r>
      </w:ins>
      <w:ins w:id="11" w:author="Fang" w:date="2025-11-19T15:06:00Z" w16du:dateUtc="2025-11-19T07:06:00Z">
        <w:r>
          <w:rPr>
            <w:rFonts w:hint="eastAsia"/>
            <w:lang w:eastAsia="zh-CN"/>
          </w:rPr>
          <w:t>. It</w:t>
        </w:r>
        <w:r>
          <w:rPr>
            <w:lang w:eastAsia="zh-CN"/>
          </w:rPr>
          <w:t>’</w:t>
        </w:r>
        <w:r>
          <w:rPr>
            <w:rFonts w:hint="eastAsia"/>
            <w:lang w:eastAsia="zh-CN"/>
          </w:rPr>
          <w:t xml:space="preserve">s educational but may be adjusted for a scientific journal paper. </w:t>
        </w:r>
      </w:ins>
      <w:ins w:id="12" w:author="Fang" w:date="2025-11-19T15:07:00Z" w16du:dateUtc="2025-11-19T07:07:00Z">
        <w:r>
          <w:rPr>
            <w:rFonts w:hint="eastAsia"/>
            <w:lang w:eastAsia="zh-CN"/>
          </w:rPr>
          <w:t>The Introduction part</w:t>
        </w:r>
      </w:ins>
      <w:ins w:id="13" w:author="Fang" w:date="2025-11-19T15:05:00Z" w16du:dateUtc="2025-11-19T07:05:00Z">
        <w:r>
          <w:rPr>
            <w:rFonts w:hint="eastAsia"/>
            <w:lang w:eastAsia="zh-CN"/>
          </w:rPr>
          <w:t xml:space="preserve"> could be more concise. </w:t>
        </w:r>
      </w:ins>
    </w:p>
    <w:p w14:paraId="1D2912C3" w14:textId="623FF6DF" w:rsidR="00E87B20" w:rsidRDefault="00E87B20" w:rsidP="00A53DEA">
      <w:pPr>
        <w:spacing w:line="360" w:lineRule="auto"/>
        <w:rPr>
          <w:rFonts w:hint="eastAsia"/>
          <w:lang w:eastAsia="zh-CN"/>
        </w:rPr>
      </w:pPr>
      <w:ins w:id="14" w:author="Fang" w:date="2025-11-19T15:07:00Z" w16du:dateUtc="2025-11-19T07:07:00Z">
        <w:r>
          <w:rPr>
            <w:rFonts w:hint="eastAsia"/>
            <w:lang w:eastAsia="zh-CN"/>
          </w:rPr>
          <w:t>2) The starting part reli</w:t>
        </w:r>
      </w:ins>
      <w:ins w:id="15" w:author="Fang" w:date="2025-11-19T15:08:00Z" w16du:dateUtc="2025-11-19T07:08:00Z">
        <w:r>
          <w:rPr>
            <w:rFonts w:hint="eastAsia"/>
            <w:lang w:eastAsia="zh-CN"/>
          </w:rPr>
          <w:t>ed heavily on JGCM</w:t>
        </w:r>
      </w:ins>
      <w:ins w:id="16" w:author="Fang" w:date="2025-11-19T15:11:00Z" w16du:dateUtc="2025-11-19T07:11:00Z">
        <w:r>
          <w:rPr>
            <w:rFonts w:hint="eastAsia"/>
            <w:lang w:eastAsia="zh-CN"/>
          </w:rPr>
          <w:t xml:space="preserve"> (</w:t>
        </w:r>
      </w:ins>
      <w:ins w:id="17" w:author="Fang" w:date="2025-11-19T15:10:00Z" w16du:dateUtc="2025-11-19T07:10:00Z">
        <w:r>
          <w:rPr>
            <w:rFonts w:hint="eastAsia"/>
            <w:lang w:eastAsia="zh-CN"/>
          </w:rPr>
          <w:t>many</w:t>
        </w:r>
      </w:ins>
      <w:ins w:id="18" w:author="Fang" w:date="2025-11-19T15:11:00Z" w16du:dateUtc="2025-11-19T07:11:00Z">
        <w:r>
          <w:rPr>
            <w:rFonts w:hint="eastAsia"/>
            <w:lang w:eastAsia="zh-CN"/>
          </w:rPr>
          <w:t xml:space="preserve"> terminologies)</w:t>
        </w:r>
      </w:ins>
      <w:ins w:id="19" w:author="Fang" w:date="2025-11-19T15:08:00Z" w16du:dateUtc="2025-11-19T07:08:00Z">
        <w:r>
          <w:rPr>
            <w:rFonts w:hint="eastAsia"/>
            <w:lang w:eastAsia="zh-CN"/>
          </w:rPr>
          <w:t xml:space="preserve">. </w:t>
        </w:r>
      </w:ins>
      <w:ins w:id="20" w:author="Fang" w:date="2025-11-19T15:12:00Z" w16du:dateUtc="2025-11-19T07:12:00Z">
        <w:r>
          <w:rPr>
            <w:rFonts w:hint="eastAsia"/>
            <w:lang w:eastAsia="zh-CN"/>
          </w:rPr>
          <w:t>I</w:t>
        </w:r>
        <w:r>
          <w:rPr>
            <w:lang w:eastAsia="zh-CN"/>
          </w:rPr>
          <w:t>’</w:t>
        </w:r>
        <w:r>
          <w:rPr>
            <w:rFonts w:hint="eastAsia"/>
            <w:lang w:eastAsia="zh-CN"/>
          </w:rPr>
          <w:t>m afraid t</w:t>
        </w:r>
      </w:ins>
      <w:ins w:id="21" w:author="Fang" w:date="2025-11-19T15:10:00Z" w16du:dateUtc="2025-11-19T07:10:00Z">
        <w:r>
          <w:rPr>
            <w:rFonts w:hint="eastAsia"/>
            <w:lang w:eastAsia="zh-CN"/>
          </w:rPr>
          <w:t>his would discourage validation practicers</w:t>
        </w:r>
      </w:ins>
      <w:ins w:id="22" w:author="Fang" w:date="2025-11-19T15:15:00Z" w16du:dateUtc="2025-11-19T07:15:00Z">
        <w:r w:rsidR="00F955F6">
          <w:rPr>
            <w:rFonts w:hint="eastAsia"/>
            <w:lang w:eastAsia="zh-CN"/>
          </w:rPr>
          <w:t xml:space="preserve"> because of the difficulty of compl</w:t>
        </w:r>
      </w:ins>
      <w:ins w:id="23" w:author="Fang" w:date="2025-11-19T15:16:00Z" w16du:dateUtc="2025-11-19T07:16:00Z">
        <w:r w:rsidR="00F955F6">
          <w:rPr>
            <w:rFonts w:hint="eastAsia"/>
            <w:lang w:eastAsia="zh-CN"/>
          </w:rPr>
          <w:t xml:space="preserve">ying with it. </w:t>
        </w:r>
      </w:ins>
      <w:ins w:id="24" w:author="Fang" w:date="2025-11-19T15:11:00Z" w16du:dateUtc="2025-11-19T07:11:00Z">
        <w:r>
          <w:rPr>
            <w:rFonts w:hint="eastAsia"/>
            <w:lang w:eastAsia="zh-CN"/>
          </w:rPr>
          <w:t xml:space="preserve"> </w:t>
        </w:r>
      </w:ins>
      <w:ins w:id="25" w:author="Fang" w:date="2025-11-19T15:09:00Z" w16du:dateUtc="2025-11-19T07:09:00Z">
        <w:r>
          <w:rPr>
            <w:rFonts w:hint="eastAsia"/>
            <w:lang w:eastAsia="zh-CN"/>
          </w:rPr>
          <w:t xml:space="preserve"> </w:t>
        </w:r>
      </w:ins>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1"/>
        <w:numPr>
          <w:ilvl w:val="0"/>
          <w:numId w:val="9"/>
        </w:numPr>
      </w:pPr>
      <w:r>
        <w:t>Abstract</w:t>
      </w:r>
    </w:p>
    <w:p w14:paraId="1F25DEEF" w14:textId="77777777" w:rsidR="00CE10EC" w:rsidRPr="00CE10EC" w:rsidRDefault="00CE10EC" w:rsidP="00CE10EC"/>
    <w:p w14:paraId="5A77C58E" w14:textId="3B13430F" w:rsidR="007F47D2" w:rsidRDefault="007F47D2" w:rsidP="001A4050">
      <w:pPr>
        <w:pStyle w:val="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575E7E">
      <w:pPr>
        <w:pStyle w:val="a9"/>
        <w:spacing w:line="360" w:lineRule="auto"/>
        <w:ind w:left="108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575E7E">
      <w:pPr>
        <w:spacing w:line="360" w:lineRule="auto"/>
      </w:pPr>
    </w:p>
    <w:p w14:paraId="0899A783" w14:textId="31DB369E" w:rsidR="00CE10EC" w:rsidRDefault="00A53DEA" w:rsidP="00575E7E">
      <w:pPr>
        <w:pStyle w:val="a9"/>
        <w:spacing w:line="360" w:lineRule="auto"/>
        <w:ind w:left="108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575E7E">
      <w:pPr>
        <w:spacing w:line="360" w:lineRule="auto"/>
      </w:pPr>
    </w:p>
    <w:p w14:paraId="5CD1F20E" w14:textId="72C4F0F2" w:rsidR="00CE10EC" w:rsidRDefault="00CE10EC" w:rsidP="00575E7E">
      <w:pPr>
        <w:pStyle w:val="a9"/>
        <w:spacing w:line="360" w:lineRule="auto"/>
        <w:ind w:left="1080"/>
      </w:pPr>
      <w:r>
        <w:t>Conformity</w:t>
      </w:r>
      <w:r w:rsidR="00A53DEA">
        <w:t xml:space="preserve"> to thematic quality requirements by GCOS and other users must also be addressed through validation.</w:t>
      </w:r>
      <w:r w:rsidR="007F47D2">
        <w:t xml:space="preserve">  </w:t>
      </w:r>
      <w:del w:id="26" w:author="Fang" w:date="2025-11-17T08:59:00Z" w16du:dateUtc="2025-11-17T00:59:00Z">
        <w:r w:rsidR="007F47D2" w:rsidDel="00DF687E">
          <w:delText xml:space="preserve">.  </w:delText>
        </w:r>
      </w:del>
      <w:r w:rsidR="007F47D2">
        <w:t xml:space="preserve">The Committee of Earth Observation </w:t>
      </w:r>
      <w:del w:id="27" w:author="Fang" w:date="2025-11-17T09:00:00Z" w16du:dateUtc="2025-11-17T01:00:00Z">
        <w:r w:rsidR="007F47D2" w:rsidDel="00DF687E">
          <w:delText>s</w:delText>
        </w:r>
      </w:del>
      <w:ins w:id="28" w:author="Fang" w:date="2025-11-17T09:10:00Z" w16du:dateUtc="2025-11-17T01:10:00Z">
        <w:r w:rsidR="00C9357F">
          <w:rPr>
            <w:rFonts w:hint="eastAsia"/>
            <w:lang w:eastAsia="zh-CN"/>
          </w:rPr>
          <w:t>Satellites</w:t>
        </w:r>
      </w:ins>
      <w:del w:id="29" w:author="Fang" w:date="2025-11-17T09:10:00Z" w16du:dateUtc="2025-11-17T01:10:00Z">
        <w:r w:rsidR="007F47D2" w:rsidDel="00C9357F">
          <w:delText>ystems</w:delText>
        </w:r>
      </w:del>
      <w:r w:rsidR="007F47D2">
        <w:t xml:space="preserve"> requires validation using matchups that are globally representative and ideally using in-situ fiducial reference measurements.</w:t>
      </w:r>
    </w:p>
    <w:p w14:paraId="2C2D87D3" w14:textId="6F98C9DE" w:rsidR="007F47D2" w:rsidRDefault="00CE10EC" w:rsidP="001A4050">
      <w:pPr>
        <w:pStyle w:val="2"/>
        <w:numPr>
          <w:ilvl w:val="1"/>
          <w:numId w:val="9"/>
        </w:numPr>
      </w:pPr>
      <w:r>
        <w:t>Survey</w:t>
      </w:r>
    </w:p>
    <w:p w14:paraId="770242A2" w14:textId="77777777" w:rsidR="00575E7E" w:rsidRPr="00575E7E" w:rsidRDefault="00575E7E" w:rsidP="00575E7E"/>
    <w:p w14:paraId="08197AAA" w14:textId="57A2963C" w:rsidR="00101554" w:rsidRDefault="00A53DEA" w:rsidP="00575E7E">
      <w:pPr>
        <w:pStyle w:val="a9"/>
        <w:spacing w:line="360" w:lineRule="auto"/>
        <w:ind w:left="108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 xml:space="preserve">representativeness but the additional uncertainty of matchups on validation estimates is generally ignored.  The majority of studies report validation results </w:t>
      </w:r>
      <w:r w:rsidR="00101554">
        <w:lastRenderedPageBreak/>
        <w:t>aggregated over all matchups rather than, as required by GCOS and CEOS, conditional on the measured LAI or FAPAR.</w:t>
      </w:r>
    </w:p>
    <w:p w14:paraId="28A49EDA" w14:textId="1EF8E543" w:rsidR="00101554" w:rsidRDefault="00CE10EC" w:rsidP="001A4050">
      <w:pPr>
        <w:pStyle w:val="2"/>
        <w:numPr>
          <w:ilvl w:val="1"/>
          <w:numId w:val="9"/>
        </w:numPr>
      </w:pPr>
      <w:r>
        <w:t>This Study</w:t>
      </w:r>
    </w:p>
    <w:p w14:paraId="7C232AAA" w14:textId="77777777" w:rsidR="00575E7E" w:rsidRPr="00575E7E" w:rsidRDefault="00575E7E" w:rsidP="00575E7E"/>
    <w:p w14:paraId="70BE5F5A" w14:textId="2DD14C47" w:rsidR="00101554" w:rsidRDefault="00101554" w:rsidP="001A4050">
      <w:pPr>
        <w:pStyle w:val="a9"/>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a9"/>
        <w:numPr>
          <w:ilvl w:val="0"/>
          <w:numId w:val="20"/>
        </w:numPr>
        <w:spacing w:line="360" w:lineRule="auto"/>
      </w:pPr>
      <w:r>
        <w:t>Estimates the probability validation statistics are representative of product measurements.</w:t>
      </w:r>
    </w:p>
    <w:p w14:paraId="0AFA8E90" w14:textId="26D9BD48" w:rsidR="00101554" w:rsidRDefault="00101554" w:rsidP="001A4050">
      <w:pPr>
        <w:pStyle w:val="a9"/>
        <w:numPr>
          <w:ilvl w:val="0"/>
          <w:numId w:val="20"/>
        </w:numPr>
        <w:spacing w:line="360" w:lineRule="auto"/>
      </w:pPr>
      <w:r>
        <w:t xml:space="preserve">Quantifies the impact of </w:t>
      </w:r>
      <w:del w:id="30" w:author="Fang" w:date="2025-11-17T09:06:00Z" w16du:dateUtc="2025-11-17T01:06:00Z">
        <w:r w:rsidDel="00DF687E">
          <w:delText>addititional</w:delText>
        </w:r>
      </w:del>
      <w:ins w:id="31" w:author="Fang" w:date="2025-11-17T09:06:00Z" w16du:dateUtc="2025-11-17T01:06:00Z">
        <w:r w:rsidR="00DF687E">
          <w:t>additional</w:t>
        </w:r>
      </w:ins>
      <w:r>
        <w:t xml:space="preserve"> uncertainty when using </w:t>
      </w:r>
      <w:r w:rsidR="00CE10EC">
        <w:t>fiducial reference estimates</w:t>
      </w:r>
      <w:r>
        <w:t xml:space="preserve"> on validation statistics.</w:t>
      </w:r>
    </w:p>
    <w:p w14:paraId="6D0DE2B0" w14:textId="4DB4CE6E" w:rsidR="00CE10EC" w:rsidRDefault="00CE10EC" w:rsidP="001A4050">
      <w:pPr>
        <w:pStyle w:val="a9"/>
        <w:numPr>
          <w:ilvl w:val="0"/>
          <w:numId w:val="20"/>
        </w:numPr>
        <w:spacing w:line="360" w:lineRule="auto"/>
      </w:pPr>
      <w:r>
        <w:t xml:space="preserve">Determines the conformity of product measurements to user requirements </w:t>
      </w:r>
    </w:p>
    <w:p w14:paraId="72ED7075" w14:textId="77777777" w:rsidR="00575E7E" w:rsidRDefault="00575E7E" w:rsidP="00575E7E">
      <w:pPr>
        <w:pStyle w:val="a9"/>
        <w:spacing w:line="360" w:lineRule="auto"/>
        <w:ind w:left="1440"/>
      </w:pPr>
    </w:p>
    <w:p w14:paraId="585A1FF1" w14:textId="4520D060" w:rsidR="00CE10EC" w:rsidRDefault="00CE10EC" w:rsidP="001A4050">
      <w:pPr>
        <w:pStyle w:val="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a9"/>
        <w:numPr>
          <w:ilvl w:val="0"/>
          <w:numId w:val="21"/>
        </w:numPr>
        <w:spacing w:line="360" w:lineRule="auto"/>
      </w:pPr>
      <w:r>
        <w:t>Representativeness:</w:t>
      </w:r>
    </w:p>
    <w:p w14:paraId="752E816B" w14:textId="66786E77" w:rsidR="00CE10EC" w:rsidRDefault="00CE10EC" w:rsidP="001A4050">
      <w:pPr>
        <w:pStyle w:val="a9"/>
        <w:numPr>
          <w:ilvl w:val="0"/>
          <w:numId w:val="21"/>
        </w:numPr>
        <w:spacing w:line="360" w:lineRule="auto"/>
      </w:pPr>
      <w:r>
        <w:t>Impact of FRE:</w:t>
      </w:r>
    </w:p>
    <w:p w14:paraId="76C1E95E" w14:textId="7680FDBB" w:rsidR="00CE10EC" w:rsidRDefault="00CE10EC" w:rsidP="001A4050">
      <w:pPr>
        <w:pStyle w:val="a9"/>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575E7E">
      <w:pPr>
        <w:pStyle w:val="1"/>
        <w:numPr>
          <w:ilvl w:val="0"/>
          <w:numId w:val="8"/>
        </w:numPr>
        <w:ind w:left="1080"/>
      </w:pPr>
      <w:r>
        <w:lastRenderedPageBreak/>
        <w:t>Introduction</w:t>
      </w:r>
      <w:bookmarkStart w:id="32" w:name="_heading=h.bea35xbixsxl" w:colFirst="0" w:colLast="0"/>
      <w:bookmarkEnd w:id="32"/>
    </w:p>
    <w:p w14:paraId="7F6CFF9C" w14:textId="5CFB6FFA" w:rsidR="00CB75FC" w:rsidRDefault="00B32655" w:rsidP="00575E7E">
      <w:pPr>
        <w:pStyle w:val="2"/>
        <w:numPr>
          <w:ilvl w:val="1"/>
          <w:numId w:val="8"/>
        </w:numPr>
        <w:ind w:left="1330"/>
      </w:pPr>
      <w:r>
        <w:t>Problem Statement</w:t>
      </w:r>
    </w:p>
    <w:p w14:paraId="283E494B" w14:textId="77777777" w:rsidR="00B32655" w:rsidRDefault="00B32655" w:rsidP="00575E7E">
      <w:pPr>
        <w:pStyle w:val="a9"/>
        <w:spacing w:line="360" w:lineRule="auto"/>
      </w:pPr>
    </w:p>
    <w:p w14:paraId="608A1615" w14:textId="5FFDD0DF" w:rsidR="005433A3" w:rsidRDefault="005433A3" w:rsidP="00575E7E">
      <w:pPr>
        <w:spacing w:line="360" w:lineRule="auto"/>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3"/>
      <w:r>
        <w:t xml:space="preserve">terrestrial </w:t>
      </w:r>
      <w:commentRangeEnd w:id="33"/>
      <w:r w:rsidR="00DC2BC5">
        <w:rPr>
          <w:rStyle w:val="af6"/>
        </w:rPr>
        <w:commentReference w:id="33"/>
      </w:r>
      <w:r>
        <w:t>vegetation (</w:t>
      </w:r>
      <w:sdt>
        <w:sdtPr>
          <w:tag w:val="goog_rdk_2"/>
          <w:id w:val="-19354876"/>
        </w:sdtPr>
        <w:sdtContent>
          <w:commentRangeStart w:id="34"/>
        </w:sdtContent>
      </w:sdt>
      <w:r>
        <w:t>Watson, 1947; Monteith 1972</w:t>
      </w:r>
      <w:commentRangeEnd w:id="34"/>
      <w:r>
        <w:commentReference w:id="34"/>
      </w:r>
      <w:r>
        <w:t xml:space="preserve">; WMO, 2022). </w:t>
      </w:r>
    </w:p>
    <w:p w14:paraId="2C7E094F" w14:textId="77777777" w:rsidR="005433A3" w:rsidRDefault="005433A3" w:rsidP="00575E7E">
      <w:pPr>
        <w:spacing w:line="360" w:lineRule="auto"/>
      </w:pPr>
    </w:p>
    <w:p w14:paraId="7A37E1D4" w14:textId="60CB8618" w:rsidR="005433A3" w:rsidRDefault="005433A3" w:rsidP="00575E7E">
      <w:pPr>
        <w:spacing w:line="360" w:lineRule="auto"/>
      </w:pPr>
      <w:r>
        <w:t xml:space="preserve">LAI and FAPAR (hereafter </w:t>
      </w:r>
      <w:commentRangeStart w:id="35"/>
      <w:r>
        <w:t>LAI/FAPAR</w:t>
      </w:r>
      <w:commentRangeEnd w:id="35"/>
      <w:r>
        <w:rPr>
          <w:rStyle w:val="af6"/>
        </w:rPr>
        <w:commentReference w:id="35"/>
      </w:r>
      <w:r>
        <w:t xml:space="preserve">)  are essential agriculture, biodiversity and climate variables required for </w:t>
      </w:r>
      <w:proofErr w:type="gramStart"/>
      <w:r>
        <w:t>systematic  monitoring</w:t>
      </w:r>
      <w:proofErr w:type="gramEnd"/>
      <w:r>
        <w:t xml:space="preserve"> of vegetation status and trends </w:t>
      </w:r>
      <w:sdt>
        <w:sdtPr>
          <w:tag w:val="goog_rdk_4"/>
          <w:id w:val="2026037011"/>
        </w:sdtPr>
        <w:sdtContent/>
      </w:sdt>
      <w:r>
        <w:t>(</w:t>
      </w:r>
      <w:commentRangeStart w:id="36"/>
      <w:r>
        <w:t>Navarro et al., 2017; GEOGLAM 2022; United Nations, 2022; FAO, 2025; WMO, 2025</w:t>
      </w:r>
      <w:commentRangeEnd w:id="36"/>
      <w:r>
        <w:rPr>
          <w:rStyle w:val="af6"/>
        </w:rPr>
        <w:commentReference w:id="36"/>
      </w:r>
      <w:r>
        <w:t xml:space="preserve">).  </w:t>
      </w:r>
    </w:p>
    <w:p w14:paraId="4CDF82D1" w14:textId="77777777" w:rsidR="005433A3" w:rsidRDefault="005433A3" w:rsidP="00575E7E">
      <w:pPr>
        <w:spacing w:line="360" w:lineRule="auto"/>
      </w:pPr>
    </w:p>
    <w:p w14:paraId="35AA6F0F" w14:textId="38DBED6D" w:rsidR="005433A3" w:rsidRDefault="005433A3" w:rsidP="00575E7E">
      <w:pPr>
        <w:spacing w:line="360" w:lineRule="auto"/>
      </w:pPr>
      <w:r w:rsidRPr="00CF5898">
        <w:rPr>
          <w:b/>
        </w:rPr>
        <w:t xml:space="preserve">Satellite </w:t>
      </w:r>
      <w:commentRangeStart w:id="37"/>
      <w:r w:rsidR="00DC2BC5" w:rsidRPr="00CF5898">
        <w:rPr>
          <w:b/>
        </w:rPr>
        <w:t xml:space="preserve">fundamental </w:t>
      </w:r>
      <w:r w:rsidRPr="00CF5898">
        <w:rPr>
          <w:b/>
        </w:rPr>
        <w:t xml:space="preserve">data records </w:t>
      </w:r>
      <w:commentRangeEnd w:id="37"/>
      <w:r w:rsidR="00DC2BC5">
        <w:rPr>
          <w:rStyle w:val="af6"/>
        </w:rPr>
        <w:commentReference w:id="37"/>
      </w:r>
      <w:r>
        <w:t>(FDRs)</w:t>
      </w:r>
      <w:r w:rsidRPr="00CF5898">
        <w:rPr>
          <w:b/>
        </w:rPr>
        <w:t xml:space="preserve"> </w:t>
      </w:r>
      <w:proofErr w:type="gramStart"/>
      <w:r>
        <w:t xml:space="preserve">from  </w:t>
      </w:r>
      <w:r w:rsidRPr="00CF5898">
        <w:rPr>
          <w:b/>
        </w:rPr>
        <w:t>optical</w:t>
      </w:r>
      <w:proofErr w:type="gramEnd"/>
      <w:r w:rsidRPr="00CF5898">
        <w:rPr>
          <w:b/>
        </w:rPr>
        <w:t xml:space="preserve"> imagers</w:t>
      </w:r>
      <w:r>
        <w:t xml:space="preserve">, </w:t>
      </w:r>
      <w:r w:rsidRPr="00CF5898">
        <w:rPr>
          <w:b/>
        </w:rPr>
        <w:t>synthetic aperture radar</w:t>
      </w:r>
      <w:r>
        <w:t xml:space="preserve"> (SAR) imagers and </w:t>
      </w:r>
      <w:r w:rsidRPr="00CF5898">
        <w:rPr>
          <w:b/>
        </w:rPr>
        <w:t xml:space="preserve">Light </w:t>
      </w:r>
      <w:r w:rsidR="00D222B6">
        <w:rPr>
          <w:b/>
        </w:rPr>
        <w:t>D</w:t>
      </w:r>
      <w:r w:rsidRPr="00CF5898">
        <w:rPr>
          <w:b/>
        </w:rPr>
        <w:t xml:space="preserve">etection and </w:t>
      </w:r>
      <w:r w:rsidR="00D222B6">
        <w:rPr>
          <w:b/>
        </w:rPr>
        <w:t>R</w:t>
      </w:r>
      <w:r w:rsidRPr="00CF5898">
        <w:rPr>
          <w:b/>
        </w:rPr>
        <w:t>anging</w:t>
      </w:r>
      <w:r>
        <w:t xml:space="preserve"> (LIDAR) instruments, serve as inputs to algorithms that generate LAI/FAPAR</w:t>
      </w:r>
      <w:commentRangeStart w:id="38"/>
      <w:r>
        <w:t xml:space="preserve"> </w:t>
      </w:r>
      <w:r w:rsidRPr="00CF5898">
        <w:rPr>
          <w:b/>
        </w:rPr>
        <w:t>products</w:t>
      </w:r>
      <w:r>
        <w:t xml:space="preserve"> </w:t>
      </w:r>
      <w:commentRangeEnd w:id="38"/>
      <w:r w:rsidR="00DC2BC5">
        <w:rPr>
          <w:rStyle w:val="af6"/>
        </w:rPr>
        <w:commentReference w:id="38"/>
      </w:r>
      <w:r>
        <w:t xml:space="preserve">at </w:t>
      </w:r>
      <w:r w:rsidRPr="00CF5898">
        <w:rPr>
          <w:b/>
          <w:bCs/>
        </w:rPr>
        <w:t>synoptic</w:t>
      </w:r>
      <w:r>
        <w:t xml:space="preserve"> (&gt;1000km length scales) </w:t>
      </w:r>
      <w:proofErr w:type="gramStart"/>
      <w:r>
        <w:t>extents  (</w:t>
      </w:r>
      <w:proofErr w:type="gramEnd"/>
      <w:sdt>
        <w:sdtPr>
          <w:tag w:val="goog_rdk_5"/>
          <w:id w:val="-373458142"/>
        </w:sdtPr>
        <w:sdtContent>
          <w:commentRangeStart w:id="39"/>
        </w:sdtContent>
      </w:sdt>
      <w:r>
        <w:t>Fernandes et al., 2014; Campos-</w:t>
      </w:r>
      <w:proofErr w:type="gramStart"/>
      <w:r>
        <w:t>Taberner  et al.</w:t>
      </w:r>
      <w:proofErr w:type="gramEnd"/>
      <w:r>
        <w:t>, 2017; CEOS, 2018; Fang et al., 2019; Dubayah et al., 2020</w:t>
      </w:r>
      <w:commentRangeEnd w:id="39"/>
      <w:r>
        <w:commentReference w:id="39"/>
      </w:r>
      <w:r>
        <w:t>).</w:t>
      </w:r>
    </w:p>
    <w:p w14:paraId="667351D6" w14:textId="77777777" w:rsidR="005433A3" w:rsidRDefault="005433A3" w:rsidP="00575E7E">
      <w:pPr>
        <w:spacing w:line="360" w:lineRule="auto"/>
        <w:rPr>
          <w:bCs/>
        </w:rPr>
      </w:pPr>
    </w:p>
    <w:p w14:paraId="71177234" w14:textId="46802667" w:rsidR="005433A3" w:rsidRDefault="005433A3" w:rsidP="00575E7E">
      <w:pPr>
        <w:spacing w:line="360" w:lineRule="auto"/>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protocols and good practices to validate synoptic satellite LAI/FAPAR products with respect to </w:t>
      </w:r>
      <w:r w:rsidR="00DC2BC5" w:rsidRPr="00CF5898">
        <w:rPr>
          <w:bCs/>
        </w:rPr>
        <w:t>UN</w:t>
      </w:r>
      <w:r w:rsidR="00D222B6">
        <w:rPr>
          <w:bCs/>
        </w:rPr>
        <w:t xml:space="preserve"> </w:t>
      </w:r>
      <w:r w:rsidR="00DC2BC5" w:rsidRPr="00CF5898">
        <w:rPr>
          <w:bCs/>
        </w:rPr>
        <w:t>Global Climate Observing System (</w:t>
      </w:r>
      <w:commentRangeStart w:id="40"/>
      <w:r w:rsidR="00C92CB4" w:rsidRPr="00CF5898">
        <w:rPr>
          <w:bCs/>
        </w:rPr>
        <w:t>GCOS</w:t>
      </w:r>
      <w:r w:rsidR="00DC2BC5" w:rsidRPr="00CF5898">
        <w:rPr>
          <w:bCs/>
        </w:rPr>
        <w:t xml:space="preserve">) </w:t>
      </w:r>
      <w:del w:id="41" w:author="Fang" w:date="2025-11-17T09:11:00Z" w16du:dateUtc="2025-11-17T01:11:00Z">
        <w:r w:rsidR="00C92CB4" w:rsidRPr="00CF5898" w:rsidDel="00C9357F">
          <w:rPr>
            <w:bCs/>
          </w:rPr>
          <w:delText xml:space="preserve"> </w:delText>
        </w:r>
      </w:del>
      <w:r w:rsidRPr="00CF5898">
        <w:rPr>
          <w:bCs/>
        </w:rPr>
        <w:t xml:space="preserve">user requirements </w:t>
      </w:r>
      <w:commentRangeEnd w:id="40"/>
      <w:r w:rsidR="00C92CB4">
        <w:rPr>
          <w:rStyle w:val="af6"/>
        </w:rPr>
        <w:commentReference w:id="40"/>
      </w:r>
      <w:r w:rsidRPr="00CF5898">
        <w:rPr>
          <w:bCs/>
        </w:rPr>
        <w:t xml:space="preserve">(CEOS, 2018).   </w:t>
      </w:r>
    </w:p>
    <w:p w14:paraId="7F6CFFA2" w14:textId="77777777" w:rsidR="00CB75FC" w:rsidRDefault="00CB75FC" w:rsidP="00575E7E">
      <w:pPr>
        <w:spacing w:line="360" w:lineRule="auto"/>
        <w:rPr>
          <w:b/>
        </w:rPr>
      </w:pPr>
    </w:p>
    <w:p w14:paraId="74D57F49" w14:textId="387AB3DD" w:rsidR="00B32655" w:rsidRPr="00CF5898" w:rsidRDefault="00B32655" w:rsidP="00575E7E">
      <w:pPr>
        <w:spacing w:line="360" w:lineRule="auto"/>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00D222B6">
        <w:rPr>
          <w:bCs/>
        </w:rPr>
        <w:t xml:space="preserve"> ≥</w:t>
      </w:r>
      <w:r w:rsidRPr="00CF5898">
        <w:rPr>
          <w:bCs/>
        </w:rPr>
        <w:t xml:space="preserve">250m (Fernandes et al., 2014).  </w:t>
      </w:r>
      <w:r w:rsidR="00D16203" w:rsidRPr="00D222B6">
        <w:rPr>
          <w:bCs/>
          <w:lang w:val="fr-CA"/>
        </w:rPr>
        <w:t xml:space="preserve">Subsequent </w:t>
      </w:r>
      <w:r w:rsidRPr="00D222B6">
        <w:rPr>
          <w:bCs/>
          <w:lang w:val="fr-CA"/>
        </w:rPr>
        <w:t xml:space="preserve">validation studies </w:t>
      </w:r>
      <w:del w:id="42" w:author="Fang" w:date="2025-11-17T09:11:00Z" w16du:dateUtc="2025-11-17T01:11:00Z">
        <w:r w:rsidR="00D222B6" w:rsidRPr="00D222B6" w:rsidDel="00C9357F">
          <w:rPr>
            <w:bCs/>
            <w:lang w:val="fr-CA"/>
          </w:rPr>
          <w:delText>O</w:delText>
        </w:r>
      </w:del>
      <w:r w:rsidRPr="00D222B6">
        <w:rPr>
          <w:bCs/>
          <w:lang w:val="fr-CA"/>
        </w:rPr>
        <w:t xml:space="preserve">have applied both CEOS methods and new methods for </w:t>
      </w:r>
      <w:r w:rsidR="00A42340" w:rsidRPr="00D222B6">
        <w:rPr>
          <w:bCs/>
          <w:lang w:val="fr-CA"/>
        </w:rPr>
        <w:t xml:space="preserve">validating </w:t>
      </w:r>
      <w:r w:rsidRPr="00D222B6">
        <w:rPr>
          <w:bCs/>
          <w:lang w:val="fr-CA"/>
        </w:rPr>
        <w:t>LAI</w:t>
      </w:r>
      <w:r w:rsidR="00A42340" w:rsidRPr="00D222B6">
        <w:rPr>
          <w:bCs/>
          <w:lang w:val="fr-CA"/>
        </w:rPr>
        <w:t>/</w:t>
      </w:r>
      <w:r w:rsidRPr="00D222B6">
        <w:rPr>
          <w:bCs/>
          <w:lang w:val="fr-CA"/>
        </w:rPr>
        <w:t xml:space="preserve">FAPAR products </w:t>
      </w:r>
      <w:r w:rsidR="00914C6F" w:rsidRPr="00D222B6">
        <w:rPr>
          <w:bCs/>
          <w:lang w:val="fr-CA"/>
        </w:rPr>
        <w:t>(</w:t>
      </w:r>
      <w:commentRangeStart w:id="43"/>
      <w:r w:rsidR="00B77651" w:rsidRPr="00D222B6">
        <w:rPr>
          <w:lang w:val="fr-CA"/>
        </w:rPr>
        <w:t>Camacho et al, 2018</w:t>
      </w:r>
      <w:r w:rsidR="004E7AB9" w:rsidRPr="00D222B6">
        <w:rPr>
          <w:lang w:val="fr-CA"/>
        </w:rPr>
        <w:t>a,b</w:t>
      </w:r>
      <w:r w:rsidR="00B77651" w:rsidRPr="00D222B6">
        <w:rPr>
          <w:lang w:val="fr-CA"/>
        </w:rPr>
        <w:t>; Xu et al., 2018a,b; Fang et al., 201</w:t>
      </w:r>
      <w:r w:rsidR="00C92CB4" w:rsidRPr="00D222B6">
        <w:rPr>
          <w:lang w:val="fr-CA"/>
        </w:rPr>
        <w:t>9</w:t>
      </w:r>
      <w:r w:rsidR="004E7AB9" w:rsidRPr="00D222B6">
        <w:rPr>
          <w:lang w:val="fr-CA"/>
        </w:rPr>
        <w:t>a,b</w:t>
      </w:r>
      <w:r w:rsidR="00B77651" w:rsidRPr="00D222B6">
        <w:rPr>
          <w:lang w:val="fr-CA"/>
        </w:rPr>
        <w:t>;  Fuster et al., 2020; Brown et al., 202</w:t>
      </w:r>
      <w:sdt>
        <w:sdtPr>
          <w:tag w:val="goog_rdk_24"/>
          <w:id w:val="1648816760"/>
        </w:sdtPr>
        <w:sdtContent>
          <w:commentRangeStart w:id="44"/>
        </w:sdtContent>
      </w:sdt>
      <w:r w:rsidR="00B77651" w:rsidRPr="00D222B6">
        <w:rPr>
          <w:lang w:val="fr-CA"/>
        </w:rPr>
        <w:t>0</w:t>
      </w:r>
      <w:commentRangeEnd w:id="44"/>
      <w:r w:rsidR="00B77651">
        <w:commentReference w:id="44"/>
      </w:r>
      <w:r w:rsidR="00B77651" w:rsidRPr="00D222B6">
        <w:rPr>
          <w:lang w:val="fr-CA"/>
        </w:rPr>
        <w:t xml:space="preserve">; </w:t>
      </w:r>
      <w:r w:rsidR="004D5E30" w:rsidRPr="00D222B6">
        <w:rPr>
          <w:lang w:val="fr-CA"/>
        </w:rPr>
        <w:t xml:space="preserve">Ma  </w:t>
      </w:r>
      <w:r w:rsidR="00C92CB4" w:rsidRPr="00D222B6">
        <w:rPr>
          <w:lang w:val="fr-CA"/>
        </w:rPr>
        <w:t>and Liang,</w:t>
      </w:r>
      <w:r w:rsidR="004D5E30" w:rsidRPr="00D222B6">
        <w:rPr>
          <w:lang w:val="fr-CA"/>
        </w:rPr>
        <w:t xml:space="preserve"> 2022</w:t>
      </w:r>
      <w:r w:rsidR="00C92CB4" w:rsidRPr="00D222B6">
        <w:rPr>
          <w:lang w:val="fr-CA"/>
        </w:rPr>
        <w:t>; Ma et al., 2022</w:t>
      </w:r>
      <w:r w:rsidR="004D5E30" w:rsidRPr="00D222B6">
        <w:rPr>
          <w:lang w:val="fr-CA"/>
        </w:rPr>
        <w:t xml:space="preserve">; </w:t>
      </w:r>
      <w:r w:rsidR="00C92CB4" w:rsidRPr="00D222B6">
        <w:rPr>
          <w:lang w:val="fr-CA"/>
        </w:rPr>
        <w:t>Cao et al., 2023</w:t>
      </w:r>
      <w:r w:rsidR="00B77651" w:rsidRPr="00D222B6">
        <w:rPr>
          <w:lang w:val="fr-CA"/>
        </w:rPr>
        <w:t>;  Camacho et al., 2024</w:t>
      </w:r>
      <w:commentRangeEnd w:id="43"/>
      <w:r w:rsidR="00571B0D">
        <w:rPr>
          <w:rStyle w:val="af6"/>
        </w:rPr>
        <w:commentReference w:id="43"/>
      </w:r>
      <w:r w:rsidR="00C92CB4" w:rsidRPr="00D222B6">
        <w:rPr>
          <w:lang w:val="fr-CA"/>
        </w:rPr>
        <w:t xml:space="preserve">; Brown et al., 2021; </w:t>
      </w:r>
      <w:r w:rsidR="00C92CB4" w:rsidRPr="00D222B6">
        <w:rPr>
          <w:bCs/>
          <w:lang w:val="fr-CA"/>
        </w:rPr>
        <w:t>Fernandes et al., 2023; Fernandes et al., 2024; Djamai et al., 2025</w:t>
      </w:r>
      <w:r w:rsidR="00B77651" w:rsidRPr="00D222B6">
        <w:rPr>
          <w:lang w:val="fr-CA"/>
        </w:rPr>
        <w:t>)</w:t>
      </w:r>
      <w:del w:id="45" w:author="Fang" w:date="2025-11-17T09:12:00Z" w16du:dateUtc="2025-11-17T01:12:00Z">
        <w:r w:rsidR="00B77651" w:rsidRPr="00D222B6" w:rsidDel="00C9357F">
          <w:rPr>
            <w:lang w:val="fr-CA"/>
          </w:rPr>
          <w:delText xml:space="preserve"> </w:delText>
        </w:r>
      </w:del>
      <w:r w:rsidRPr="00D222B6">
        <w:rPr>
          <w:bCs/>
          <w:lang w:val="fr-CA"/>
        </w:rPr>
        <w:t xml:space="preserve">.  </w:t>
      </w:r>
      <w:r w:rsidRPr="00CF5898">
        <w:rPr>
          <w:bCs/>
        </w:rPr>
        <w:t xml:space="preserve">There have also </w:t>
      </w:r>
      <w:r w:rsidR="00D16203" w:rsidRPr="00CF5898">
        <w:rPr>
          <w:bCs/>
        </w:rPr>
        <w:t xml:space="preserve">been </w:t>
      </w:r>
      <w:r w:rsidRPr="00CF5898">
        <w:rPr>
          <w:bCs/>
        </w:rPr>
        <w:t xml:space="preserve">new insights into the use of </w:t>
      </w:r>
      <w:commentRangeStart w:id="46"/>
      <w:r w:rsidRPr="00CF5898">
        <w:rPr>
          <w:bCs/>
        </w:rPr>
        <w:t>metrological</w:t>
      </w:r>
      <w:commentRangeEnd w:id="46"/>
      <w:r w:rsidR="00AD669C">
        <w:rPr>
          <w:rStyle w:val="af6"/>
        </w:rPr>
        <w:commentReference w:id="46"/>
      </w:r>
      <w:r w:rsidRPr="00CF5898">
        <w:rPr>
          <w:bCs/>
        </w:rPr>
        <w:t xml:space="preserve"> methods for validation in general and</w:t>
      </w:r>
      <w:r w:rsidR="00AD669C" w:rsidRPr="00CF5898">
        <w:rPr>
          <w:bCs/>
        </w:rPr>
        <w:t xml:space="preserve">, </w:t>
      </w:r>
      <w:proofErr w:type="gramStart"/>
      <w:r w:rsidR="00AD669C" w:rsidRPr="00CF5898">
        <w:rPr>
          <w:bCs/>
        </w:rPr>
        <w:t xml:space="preserve">specifically, </w:t>
      </w:r>
      <w:r w:rsidRPr="00CF5898">
        <w:rPr>
          <w:bCs/>
        </w:rPr>
        <w:t xml:space="preserve"> for</w:t>
      </w:r>
      <w:proofErr w:type="gramEnd"/>
      <w:r w:rsidRPr="00CF5898">
        <w:rPr>
          <w:bCs/>
        </w:rPr>
        <w:t xml:space="preserve"> testing the conformity of products </w:t>
      </w:r>
      <w:r w:rsidR="00D16203" w:rsidRPr="00CF5898">
        <w:rPr>
          <w:bCs/>
        </w:rPr>
        <w:t>to</w:t>
      </w:r>
      <w:r w:rsidRPr="00CF5898">
        <w:rPr>
          <w:bCs/>
        </w:rPr>
        <w:t xml:space="preserve"> user requirements </w:t>
      </w:r>
      <w:r w:rsidR="00914C6F" w:rsidRPr="00CF5898">
        <w:rPr>
          <w:bCs/>
        </w:rPr>
        <w:t>(</w:t>
      </w:r>
      <w:commentRangeStart w:id="47"/>
      <w:commentRangeStart w:id="48"/>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w:t>
      </w:r>
      <w:proofErr w:type="gramStart"/>
      <w:r w:rsidR="00A42340" w:rsidRPr="00CF5898">
        <w:rPr>
          <w:bCs/>
        </w:rPr>
        <w:t>2020;  Brown</w:t>
      </w:r>
      <w:proofErr w:type="gramEnd"/>
      <w:r w:rsidR="00A42340" w:rsidRPr="00CF5898">
        <w:rPr>
          <w:bCs/>
        </w:rPr>
        <w:t xml:space="preserve"> et al., 2021; </w:t>
      </w:r>
      <w:r w:rsidR="00A42340">
        <w:t xml:space="preserve">Camacho </w:t>
      </w:r>
      <w:r w:rsidR="00A42340">
        <w:lastRenderedPageBreak/>
        <w:t xml:space="preserve">et al., 2024; </w:t>
      </w:r>
      <w:r w:rsidR="00A86567">
        <w:t>Lanconelli</w:t>
      </w:r>
      <w:r w:rsidR="00A42340">
        <w:t xml:space="preserve"> et al., 2024</w:t>
      </w:r>
      <w:r w:rsidR="00914C6F" w:rsidRPr="00CF5898">
        <w:rPr>
          <w:bCs/>
        </w:rPr>
        <w:t xml:space="preserve">).  </w:t>
      </w:r>
      <w:commentRangeEnd w:id="47"/>
      <w:r w:rsidR="00DC2BC5">
        <w:rPr>
          <w:rStyle w:val="af6"/>
        </w:rPr>
        <w:commentReference w:id="47"/>
      </w:r>
      <w:commentRangeEnd w:id="48"/>
      <w:r w:rsidR="00C9357F">
        <w:rPr>
          <w:rStyle w:val="af6"/>
        </w:rPr>
        <w:commentReference w:id="48"/>
      </w:r>
      <w:r w:rsidR="00D222B6">
        <w:rPr>
          <w:bCs/>
        </w:rPr>
        <w:t xml:space="preserve">This study only considers </w:t>
      </w:r>
      <w:commentRangeStart w:id="49"/>
      <w:r w:rsidR="00D222B6">
        <w:rPr>
          <w:bCs/>
        </w:rPr>
        <w:t>decametric resolution</w:t>
      </w:r>
      <w:commentRangeEnd w:id="49"/>
      <w:r w:rsidR="00C9357F">
        <w:rPr>
          <w:rStyle w:val="af6"/>
        </w:rPr>
        <w:commentReference w:id="49"/>
      </w:r>
      <w:r w:rsidR="00D222B6">
        <w:rPr>
          <w:bCs/>
        </w:rPr>
        <w:t xml:space="preserve"> </w:t>
      </w:r>
      <w:r w:rsidR="00D222B6" w:rsidRPr="00CF5898">
        <w:rPr>
          <w:bCs/>
        </w:rPr>
        <w:t xml:space="preserve">data products or algorithms capable of on-demand production (hereafter ‘products’) </w:t>
      </w:r>
      <w:r w:rsidR="00D222B6">
        <w:rPr>
          <w:bCs/>
        </w:rPr>
        <w:t xml:space="preserve">since they meet </w:t>
      </w:r>
      <w:proofErr w:type="gramStart"/>
      <w:r w:rsidR="00A42340" w:rsidRPr="00CF5898">
        <w:rPr>
          <w:bCs/>
        </w:rPr>
        <w:t xml:space="preserve">GCOS </w:t>
      </w:r>
      <w:r w:rsidR="00914C6F" w:rsidRPr="00CF5898">
        <w:rPr>
          <w:bCs/>
        </w:rPr>
        <w:t xml:space="preserve"> baseline</w:t>
      </w:r>
      <w:proofErr w:type="gramEnd"/>
      <w:r w:rsidR="00914C6F" w:rsidRPr="00CF5898">
        <w:rPr>
          <w:bCs/>
        </w:rPr>
        <w:t xml:space="preserve"> </w:t>
      </w:r>
      <w:r w:rsidR="00D222B6" w:rsidRPr="00CF5898">
        <w:rPr>
          <w:bCs/>
        </w:rPr>
        <w:t xml:space="preserve">spatial resolution </w:t>
      </w:r>
      <w:r w:rsidR="00914C6F" w:rsidRPr="00CF5898">
        <w:rPr>
          <w:bCs/>
        </w:rPr>
        <w:t>requirements</w:t>
      </w:r>
      <w:r w:rsidR="00D222B6">
        <w:rPr>
          <w:bCs/>
        </w:rPr>
        <w:t xml:space="preserve"> </w:t>
      </w:r>
      <w:r w:rsidR="00914C6F" w:rsidRPr="00CF5898">
        <w:rPr>
          <w:bCs/>
        </w:rPr>
        <w:t>(</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2"/>
        <w:numPr>
          <w:ilvl w:val="1"/>
          <w:numId w:val="8"/>
        </w:numPr>
      </w:pPr>
      <w:r>
        <w:t xml:space="preserve">Goal </w:t>
      </w:r>
    </w:p>
    <w:p w14:paraId="1AA1E859" w14:textId="77777777" w:rsidR="00DC2BC5" w:rsidRPr="00DC2BC5" w:rsidRDefault="00DC2BC5" w:rsidP="00DC2BC5"/>
    <w:p w14:paraId="480E36A5" w14:textId="5086FE63" w:rsidR="00B77651" w:rsidRPr="00CF5898" w:rsidRDefault="00B77651" w:rsidP="00575E7E">
      <w:pPr>
        <w:spacing w:line="360" w:lineRule="auto"/>
        <w:rPr>
          <w:bCs/>
        </w:rPr>
      </w:pPr>
      <w:commentRangeStart w:id="50"/>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w:t>
      </w:r>
      <w:r w:rsidR="00D222B6">
        <w:rPr>
          <w:bCs/>
        </w:rPr>
        <w:t xml:space="preserve">conformity with </w:t>
      </w:r>
      <w:r w:rsidR="00D16203" w:rsidRPr="00CF5898">
        <w:rPr>
          <w:bCs/>
        </w:rPr>
        <w:t>GCOS requirements</w:t>
      </w:r>
      <w:r w:rsidR="00575E7E">
        <w:rPr>
          <w:bCs/>
        </w:rPr>
        <w:t xml:space="preserve"> given current reference measurements and products</w:t>
      </w:r>
      <w:r w:rsidRPr="00CF5898">
        <w:rPr>
          <w:bCs/>
        </w:rPr>
        <w:t xml:space="preserve">.  </w:t>
      </w:r>
      <w:commentRangeEnd w:id="50"/>
      <w:r w:rsidRPr="009F41C6">
        <w:commentReference w:id="50"/>
      </w:r>
    </w:p>
    <w:p w14:paraId="7D4D901F" w14:textId="77777777" w:rsidR="00914C6F" w:rsidRDefault="00914C6F">
      <w:pPr>
        <w:spacing w:line="360" w:lineRule="auto"/>
        <w:rPr>
          <w:b/>
        </w:rPr>
      </w:pPr>
    </w:p>
    <w:p w14:paraId="319EEBE1" w14:textId="226C40A0" w:rsidR="00D16203" w:rsidRDefault="00D16203" w:rsidP="001A4050">
      <w:pPr>
        <w:pStyle w:val="2"/>
        <w:numPr>
          <w:ilvl w:val="1"/>
          <w:numId w:val="8"/>
        </w:numPr>
      </w:pPr>
      <w:r>
        <w:t>Terminology</w:t>
      </w:r>
    </w:p>
    <w:p w14:paraId="5B107BDA" w14:textId="77777777" w:rsidR="00DC2BC5" w:rsidRPr="00DC2BC5" w:rsidRDefault="00DC2BC5" w:rsidP="00575E7E">
      <w:pPr>
        <w:pStyle w:val="a9"/>
        <w:ind w:left="0"/>
      </w:pPr>
    </w:p>
    <w:p w14:paraId="5B679F5D" w14:textId="0A50B055" w:rsidR="009F41C6" w:rsidRDefault="00575E7E" w:rsidP="00575E7E">
      <w:pPr>
        <w:spacing w:line="360" w:lineRule="auto"/>
      </w:pPr>
      <w:r>
        <w:t>Term</w:t>
      </w:r>
      <w:r w:rsidR="009F41C6">
        <w:t xml:space="preserve"> in bold are defined by internationally accepted standards from the </w:t>
      </w:r>
      <w:commentRangeStart w:id="51"/>
      <w:r w:rsidR="009F41C6">
        <w:t>Joint Com</w:t>
      </w:r>
      <w:r w:rsidR="00D16203">
        <w:t>m</w:t>
      </w:r>
      <w:r w:rsidR="009F41C6">
        <w:t>ittee for Guides in Metrology (JGC</w:t>
      </w:r>
      <w:r w:rsidR="004D5E30">
        <w:t>M</w:t>
      </w:r>
      <w:r w:rsidR="009D3801">
        <w:t>, 20</w:t>
      </w:r>
      <w:r w:rsidR="005D68BE">
        <w:t>21</w:t>
      </w:r>
      <w:r w:rsidR="009F41C6">
        <w:t xml:space="preserve">), </w:t>
      </w:r>
      <w:commentRangeEnd w:id="51"/>
      <w:r w:rsidR="00C92CB4">
        <w:rPr>
          <w:rStyle w:val="af6"/>
        </w:rPr>
        <w:commentReference w:id="51"/>
      </w:r>
      <w:commentRangeStart w:id="52"/>
      <w:r w:rsidR="009D3801">
        <w:t>the United Nations</w:t>
      </w:r>
      <w:r w:rsidR="009F41C6">
        <w:t xml:space="preserve"> (</w:t>
      </w:r>
      <w:hyperlink r:id="rId16" w:history="1">
        <w:r w:rsidR="009D3801" w:rsidRPr="009D3801">
          <w:rPr>
            <w:rStyle w:val="ae"/>
          </w:rPr>
          <w:t>UNTERM</w:t>
        </w:r>
      </w:hyperlink>
      <w:r w:rsidR="009F41C6">
        <w:t xml:space="preserve">) </w:t>
      </w:r>
      <w:commentRangeEnd w:id="52"/>
      <w:r w:rsidR="009D3801">
        <w:rPr>
          <w:rStyle w:val="af6"/>
        </w:rPr>
        <w:commentReference w:id="52"/>
      </w:r>
      <w:r w:rsidR="009F41C6">
        <w:t>or CEOS</w:t>
      </w:r>
      <w:r w:rsidR="00D16203">
        <w:t xml:space="preserve"> (</w:t>
      </w:r>
      <w:hyperlink r:id="rId17" w:history="1">
        <w:r w:rsidR="00D16203" w:rsidRPr="00D16203">
          <w:rPr>
            <w:rStyle w:val="ae"/>
          </w:rPr>
          <w:t>CEOS | Committee on Earth Observation Satellites</w:t>
        </w:r>
      </w:hyperlink>
      <w:r w:rsidR="00D16203">
        <w:t>)</w:t>
      </w:r>
      <w:r w:rsidR="009F41C6">
        <w:t>.</w:t>
      </w:r>
    </w:p>
    <w:p w14:paraId="09C63D9F" w14:textId="77777777" w:rsidR="009D3801" w:rsidRDefault="009D3801">
      <w:pPr>
        <w:spacing w:line="360" w:lineRule="auto"/>
        <w:rPr>
          <w:b/>
        </w:rPr>
      </w:pPr>
    </w:p>
    <w:p w14:paraId="5D8BE9F2" w14:textId="5D345BE0" w:rsidR="0056464D" w:rsidRDefault="00A530CA" w:rsidP="00A530CA">
      <w:pPr>
        <w:pStyle w:val="2"/>
      </w:pPr>
      <w:r>
        <w:t>1.4 User Requirements</w:t>
      </w:r>
    </w:p>
    <w:p w14:paraId="6C7A1783" w14:textId="77777777" w:rsidR="0056464D" w:rsidRDefault="0056464D" w:rsidP="0056464D"/>
    <w:p w14:paraId="48D03032" w14:textId="28421915" w:rsidR="00C8685D" w:rsidRDefault="00973D88" w:rsidP="00EA6B8E">
      <w:pPr>
        <w:pStyle w:val="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 xml:space="preserve">user </w:t>
      </w:r>
      <w:proofErr w:type="gramStart"/>
      <w:r w:rsidR="009F41C6" w:rsidRPr="000814DE">
        <w:t>requirement</w:t>
      </w:r>
      <w:r>
        <w:t xml:space="preserve"> </w:t>
      </w:r>
      <w:r w:rsidR="009F41C6">
        <w:t xml:space="preserve"> </w:t>
      </w:r>
      <w:commentRangeStart w:id="53"/>
      <w:r w:rsidR="00FB578C" w:rsidRPr="000814DE">
        <w:rPr>
          <w:b/>
          <w:bCs/>
        </w:rPr>
        <w:t>specification</w:t>
      </w:r>
      <w:commentRangeEnd w:id="53"/>
      <w:proofErr w:type="gramEnd"/>
      <w:r w:rsidR="00DC2BC5">
        <w:rPr>
          <w:rStyle w:val="af6"/>
        </w:rPr>
        <w:commentReference w:id="53"/>
      </w:r>
      <w:r w:rsidR="00FB578C">
        <w:t xml:space="preserve"> </w:t>
      </w:r>
      <w:r w:rsidR="000814DE">
        <w:t>is a document that defines:</w:t>
      </w:r>
    </w:p>
    <w:p w14:paraId="5CDE409C" w14:textId="6848F5D9" w:rsidR="00101175" w:rsidRDefault="00FB578C" w:rsidP="001A4050">
      <w:pPr>
        <w:pStyle w:val="a9"/>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a9"/>
        <w:numPr>
          <w:ilvl w:val="0"/>
          <w:numId w:val="4"/>
        </w:numPr>
        <w:spacing w:line="360" w:lineRule="auto"/>
      </w:pPr>
      <w:r>
        <w:t xml:space="preserve">required </w:t>
      </w:r>
      <w:commentRangeStart w:id="54"/>
      <w:commentRangeStart w:id="55"/>
      <w:r w:rsidR="00A36289">
        <w:rPr>
          <w:b/>
          <w:bCs/>
        </w:rPr>
        <w:t>parameters</w:t>
      </w:r>
      <w:r w:rsidR="00101175">
        <w:t xml:space="preserve">, </w:t>
      </w:r>
      <w:commentRangeEnd w:id="54"/>
      <w:r w:rsidR="00A36289">
        <w:rPr>
          <w:rStyle w:val="af6"/>
        </w:rPr>
        <w:commentReference w:id="54"/>
      </w:r>
      <w:commentRangeEnd w:id="55"/>
      <w:r w:rsidR="0086083C">
        <w:rPr>
          <w:rStyle w:val="af6"/>
        </w:rPr>
        <w:commentReference w:id="55"/>
      </w:r>
      <w:r w:rsidR="00101175">
        <w:t>quantitative characteristics of product measurements (</w:t>
      </w:r>
      <m:oMath>
        <m:acc>
          <m:accPr>
            <m:ctrlPr>
              <w:rPr>
                <w:rFonts w:ascii="Cambria Math" w:hAnsi="Cambria Math"/>
                <w:bCs/>
                <w:i/>
              </w:rPr>
            </m:ctrlPr>
          </m:accPr>
          <m:e>
            <m:r>
              <w:rPr>
                <w:rFonts w:ascii="Cambria Math" w:hAnsi="Cambria Math"/>
              </w:rPr>
              <m:t>y</m:t>
            </m:r>
          </m:e>
        </m:acc>
      </m:oMath>
      <w:proofErr w:type="gramStart"/>
      <w:r w:rsidR="00101175">
        <w:t xml:space="preserve">), </w:t>
      </w:r>
      <w:r>
        <w:t xml:space="preserve"> associated</w:t>
      </w:r>
      <w:proofErr w:type="gramEnd"/>
      <w:r>
        <w:t xml:space="preserve"> with these measurements</w:t>
      </w:r>
      <w:r w:rsidR="00A36289">
        <w:t xml:space="preserve"> including </w:t>
      </w:r>
      <w:commentRangeStart w:id="56"/>
      <w:r w:rsidR="00A36289">
        <w:t>statistical and deterministic quantities</w:t>
      </w:r>
      <w:r w:rsidR="00101175">
        <w:t xml:space="preserve"> </w:t>
      </w:r>
      <w:commentRangeEnd w:id="56"/>
      <w:r w:rsidR="00A36289">
        <w:rPr>
          <w:rStyle w:val="af6"/>
        </w:rPr>
        <w:commentReference w:id="56"/>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a9"/>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w:t>
      </w:r>
      <w:proofErr w:type="gramStart"/>
      <w:r w:rsidR="005433A3">
        <w:t xml:space="preserve">for </w:t>
      </w:r>
      <w:r w:rsidR="00101175">
        <w:t xml:space="preserve"> LAI</w:t>
      </w:r>
      <w:proofErr w:type="gramEnd"/>
      <w:r w:rsidR="00101175">
        <w:t xml:space="preserve">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57"/>
      <w:commentRangeStart w:id="58"/>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2025 </w:t>
      </w:r>
      <w:r w:rsidRPr="00EA6B8E">
        <w:rPr>
          <w:lang w:val="en-US"/>
        </w:rPr>
        <w:t xml:space="preserve">). </w:t>
      </w:r>
      <w:commentRangeEnd w:id="57"/>
      <w:r w:rsidR="00AD669C">
        <w:rPr>
          <w:rStyle w:val="af6"/>
        </w:rPr>
        <w:commentReference w:id="57"/>
      </w:r>
      <w:commentRangeEnd w:id="58"/>
      <w:r w:rsidR="0086083C">
        <w:rPr>
          <w:rStyle w:val="af6"/>
        </w:rPr>
        <w:commentReference w:id="58"/>
      </w:r>
    </w:p>
    <w:p w14:paraId="7ACCD2F1" w14:textId="77777777" w:rsidR="00C8685D" w:rsidRDefault="00C8685D">
      <w:pPr>
        <w:spacing w:line="360" w:lineRule="auto"/>
        <w:rPr>
          <w:lang w:val="en-US"/>
        </w:rPr>
      </w:pPr>
    </w:p>
    <w:p w14:paraId="27DEA651" w14:textId="53D0A94C" w:rsidR="00C8685D" w:rsidRDefault="00C8685D" w:rsidP="001A4050">
      <w:pPr>
        <w:pStyle w:val="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59"/>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59"/>
      <w:r>
        <w:rPr>
          <w:rStyle w:val="af6"/>
        </w:rPr>
        <w:commentReference w:id="59"/>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by </w:t>
      </w:r>
      <w:r w:rsidR="009D3801">
        <w:rPr>
          <w:bCs/>
        </w:rPr>
        <w:t xml:space="preserve"> </w:t>
      </w:r>
      <w:r w:rsidR="00FA691E">
        <w:rPr>
          <w:bCs/>
        </w:rPr>
        <w:t>the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60"/>
      <w:r w:rsidR="00FA691E">
        <w:rPr>
          <w:bCs/>
        </w:rPr>
        <w:t>CEOS</w:t>
      </w:r>
      <w:r>
        <w:rPr>
          <w:bCs/>
        </w:rPr>
        <w:t xml:space="preserve"> (Fernandes et al., </w:t>
      </w:r>
      <w:r w:rsidR="009D3801">
        <w:rPr>
          <w:bCs/>
        </w:rPr>
        <w:t>2024a,b</w:t>
      </w:r>
      <w:r>
        <w:rPr>
          <w:bCs/>
        </w:rPr>
        <w:t>)</w:t>
      </w:r>
      <w:r w:rsidR="00FA691E">
        <w:rPr>
          <w:bCs/>
        </w:rPr>
        <w:t xml:space="preserve">.  </w:t>
      </w:r>
      <w:commentRangeEnd w:id="60"/>
      <w:r w:rsidR="00AD669C">
        <w:rPr>
          <w:rStyle w:val="af6"/>
        </w:rPr>
        <w:commentReference w:id="60"/>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61"/>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61"/>
      <w:r w:rsidR="001926DE">
        <w:rPr>
          <w:rStyle w:val="af6"/>
        </w:rPr>
        <w:commentReference w:id="61"/>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w:t>
      </w:r>
      <w:proofErr w:type="gramStart"/>
      <w:r>
        <w:rPr>
          <w:bCs/>
        </w:rPr>
        <w:t xml:space="preserve">example, </w:t>
      </w:r>
      <w:r w:rsidR="00741B93">
        <w:rPr>
          <w:bCs/>
        </w:rPr>
        <w:t xml:space="preserve"> Global</w:t>
      </w:r>
      <w:proofErr w:type="gramEnd"/>
      <w:r w:rsidR="00741B93">
        <w:rPr>
          <w:bCs/>
        </w:rPr>
        <w:t xml:space="preserve">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L2B Canopy Cover and Vertical Profile Metrics Data 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af5"/>
        <w:keepNext/>
      </w:pPr>
    </w:p>
    <w:p w14:paraId="2EF933A0" w14:textId="25A55610" w:rsidR="00C12425" w:rsidRDefault="00C12425" w:rsidP="00C12425">
      <w:pPr>
        <w:pStyle w:val="af5"/>
        <w:keepNext/>
      </w:pPr>
      <w:bookmarkStart w:id="62" w:name="_Ref213336253"/>
      <w:r>
        <w:t xml:space="preserve">Table </w:t>
      </w:r>
      <w:fldSimple w:instr=" SEQ Table \* ARABIC ">
        <w:r w:rsidR="00DF4D37">
          <w:rPr>
            <w:noProof/>
          </w:rPr>
          <w:t>1</w:t>
        </w:r>
      </w:fldSimple>
      <w:bookmarkEnd w:id="62"/>
      <w:r>
        <w:t xml:space="preserve">.  GCOS definition of LAI/FAPAR </w:t>
      </w:r>
      <w:r w:rsidR="00AD669C">
        <w:t>measurands</w:t>
      </w:r>
      <w:r>
        <w:t xml:space="preserve"> (WMO, 2025</w:t>
      </w:r>
      <w:proofErr w:type="gramStart"/>
      <w:r>
        <w:t>)  with</w:t>
      </w:r>
      <w:proofErr w:type="gramEnd"/>
      <w:r>
        <w:t xml:space="preserve"> </w:t>
      </w:r>
      <w:commentRangeStart w:id="63"/>
      <w:r>
        <w:t>conditions</w:t>
      </w:r>
      <w:commentRangeEnd w:id="63"/>
      <w:r w:rsidR="00653E40">
        <w:rPr>
          <w:rStyle w:val="af6"/>
          <w:i w:val="0"/>
          <w:iCs w:val="0"/>
          <w:color w:val="auto"/>
        </w:rPr>
        <w:commentReference w:id="63"/>
      </w:r>
      <w:r>
        <w:t xml:space="preserve"> specified by CEOS (Fernandes et al., 2024</w:t>
      </w:r>
      <w:proofErr w:type="gramStart"/>
      <w:r>
        <w:t>a,b</w:t>
      </w:r>
      <w:proofErr w:type="gramEnd"/>
      <w:r>
        <w:t>)</w:t>
      </w:r>
    </w:p>
    <w:tbl>
      <w:tblPr>
        <w:tblStyle w:val="af4"/>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r>
              <w:rPr>
                <w:bCs/>
                <w:sz w:val="20"/>
                <w:szCs w:val="20"/>
              </w:rPr>
              <w:t>n</w:t>
            </w:r>
            <w:commentRangeStart w:id="64"/>
            <w:r w:rsidR="009D3801" w:rsidRPr="00EA6B8E">
              <w:rPr>
                <w:bCs/>
                <w:sz w:val="20"/>
                <w:szCs w:val="20"/>
              </w:rPr>
              <w:t xml:space="preserve">on vascular </w:t>
            </w:r>
            <w:commentRangeEnd w:id="64"/>
            <w:r w:rsidR="00AD669C">
              <w:rPr>
                <w:rStyle w:val="af6"/>
              </w:rPr>
              <w:commentReference w:id="64"/>
            </w:r>
            <w:r w:rsidR="009D3801" w:rsidRPr="00EA6B8E">
              <w:rPr>
                <w:bCs/>
                <w:sz w:val="20"/>
                <w:szCs w:val="20"/>
              </w:rPr>
              <w:t xml:space="preserve">organs (miss, bryophytes, green stems).  Green </w:t>
            </w:r>
            <w:proofErr w:type="gramStart"/>
            <w:r w:rsidR="009D3801" w:rsidRPr="00EA6B8E">
              <w:rPr>
                <w:bCs/>
                <w:sz w:val="20"/>
                <w:szCs w:val="20"/>
              </w:rPr>
              <w:t>leaves  below</w:t>
            </w:r>
            <w:proofErr w:type="gramEnd"/>
            <w:r w:rsidR="009D3801" w:rsidRPr="00EA6B8E">
              <w:rPr>
                <w:bCs/>
                <w:sz w:val="20"/>
                <w:szCs w:val="20"/>
              </w:rPr>
              <w:t xml:space="preserve"> the </w:t>
            </w:r>
            <w:proofErr w:type="gramStart"/>
            <w:r w:rsidR="009D3801" w:rsidRPr="00EA6B8E">
              <w:rPr>
                <w:bCs/>
                <w:sz w:val="20"/>
                <w:szCs w:val="20"/>
              </w:rPr>
              <w:t>ground  or</w:t>
            </w:r>
            <w:proofErr w:type="gramEnd"/>
            <w:r w:rsidR="009D3801" w:rsidRPr="00EA6B8E">
              <w:rPr>
                <w:bCs/>
                <w:sz w:val="20"/>
                <w:szCs w:val="20"/>
              </w:rPr>
              <w:t xml:space="preserve">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65"/>
            <w:r w:rsidRPr="00EA6B8E">
              <w:rPr>
                <w:bCs/>
                <w:sz w:val="20"/>
                <w:szCs w:val="20"/>
              </w:rPr>
              <w:t>below the ground or water surface</w:t>
            </w:r>
            <w:commentRangeEnd w:id="65"/>
            <w:r w:rsidR="00AD669C">
              <w:rPr>
                <w:rStyle w:val="af6"/>
              </w:rPr>
              <w:commentReference w:id="65"/>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66"/>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w:t>
            </w:r>
            <w:proofErr w:type="gramStart"/>
            <w:r w:rsidRPr="00EA6B8E">
              <w:rPr>
                <w:bCs/>
                <w:sz w:val="20"/>
                <w:szCs w:val="20"/>
              </w:rPr>
              <w:t xml:space="preserve">downwelling  </w:t>
            </w:r>
            <w:r w:rsidR="00653E40" w:rsidRPr="000604BF">
              <w:rPr>
                <w:bCs/>
                <w:sz w:val="20"/>
                <w:szCs w:val="20"/>
              </w:rPr>
              <w:t>solar</w:t>
            </w:r>
            <w:proofErr w:type="gramEnd"/>
            <w:r w:rsidRPr="00EA6B8E">
              <w:rPr>
                <w:bCs/>
                <w:sz w:val="20"/>
                <w:szCs w:val="20"/>
              </w:rPr>
              <w:t xml:space="preserve"> radiation </w:t>
            </w:r>
            <w:r w:rsidR="00653E40" w:rsidRPr="000604BF">
              <w:rPr>
                <w:bCs/>
                <w:sz w:val="20"/>
                <w:szCs w:val="20"/>
              </w:rPr>
              <w:t>field</w:t>
            </w:r>
            <w:commentRangeEnd w:id="66"/>
            <w:r w:rsidR="00653E40">
              <w:rPr>
                <w:rStyle w:val="af6"/>
              </w:rPr>
              <w:commentReference w:id="66"/>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67" w:name="_heading=h.5hhq6xu4a7mk" w:colFirst="0" w:colLast="0"/>
      <w:bookmarkEnd w:id="67"/>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68" w:name="_heading=h.wkp8qkde81za" w:colFirst="0" w:colLast="0"/>
      <w:bookmarkEnd w:id="68"/>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69"/>
      <w:commentRangeStart w:id="70"/>
      <w:r>
        <w:rPr>
          <w:bCs/>
        </w:rPr>
        <w:t xml:space="preserve">The proposed </w:t>
      </w:r>
      <w:r w:rsidR="00741B93">
        <w:rPr>
          <w:bCs/>
        </w:rPr>
        <w:t xml:space="preserve">CEOS </w:t>
      </w:r>
      <w:r>
        <w:rPr>
          <w:bCs/>
        </w:rPr>
        <w:t xml:space="preserve">definition of “green” based on </w:t>
      </w:r>
      <w:proofErr w:type="gramStart"/>
      <w:r>
        <w:rPr>
          <w:bCs/>
        </w:rPr>
        <w:t xml:space="preserve">the </w:t>
      </w:r>
      <w:r w:rsidR="00741B93">
        <w:rPr>
          <w:bCs/>
        </w:rPr>
        <w:t xml:space="preserve"> </w:t>
      </w:r>
      <w:r w:rsidR="00D94701">
        <w:rPr>
          <w:bCs/>
        </w:rPr>
        <w:t>International</w:t>
      </w:r>
      <w:proofErr w:type="gramEnd"/>
      <w:r w:rsidR="00D94701">
        <w:rPr>
          <w:bCs/>
        </w:rPr>
        <w:t xml:space="preserve"> Commission of </w:t>
      </w:r>
      <w:proofErr w:type="gramStart"/>
      <w:r w:rsidR="00D94701">
        <w:rPr>
          <w:bCs/>
        </w:rPr>
        <w:t xml:space="preserve">Illumination  </w:t>
      </w:r>
      <w:r w:rsidR="00D83171">
        <w:rPr>
          <w:bCs/>
        </w:rPr>
        <w:t>(</w:t>
      </w:r>
      <w:proofErr w:type="gramEnd"/>
      <w:r w:rsidR="00D83171">
        <w:fldChar w:fldCharType="begin"/>
      </w:r>
      <w:r w:rsidR="00D83171">
        <w:instrText>HYPERLINK "https://cie.co.at/"</w:instrText>
      </w:r>
      <w:r w:rsidR="00D83171">
        <w:fldChar w:fldCharType="separate"/>
      </w:r>
      <w:r w:rsidR="00D83171" w:rsidRPr="00D83171">
        <w:rPr>
          <w:rStyle w:val="ae"/>
          <w:bCs/>
        </w:rPr>
        <w:t xml:space="preserve">CIE | International Commission on Illumination / </w:t>
      </w:r>
      <w:r w:rsidR="00D83171">
        <w:rPr>
          <w:rStyle w:val="ae"/>
          <w:bCs/>
        </w:rPr>
        <w:t xml:space="preserve">CIE, </w:t>
      </w:r>
      <w:r w:rsidR="00D83171" w:rsidRPr="00D83171">
        <w:rPr>
          <w:rStyle w:val="ae"/>
          <w:bCs/>
        </w:rPr>
        <w:t>Comission internationale de l'Eclairage / Internationale Beleuchtungskommission | CIE</w:t>
      </w:r>
      <w:r w:rsidR="00D83171">
        <w:fldChar w:fldCharType="end"/>
      </w:r>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w:t>
      </w:r>
      <w:proofErr w:type="gramStart"/>
      <w:r>
        <w:rPr>
          <w:bCs/>
        </w:rPr>
        <w:t xml:space="preserve">as </w:t>
      </w:r>
      <w:r w:rsidR="00D83171">
        <w:rPr>
          <w:bCs/>
        </w:rPr>
        <w:t xml:space="preserve"> </w:t>
      </w:r>
      <w:r>
        <w:rPr>
          <w:bCs/>
        </w:rPr>
        <w:t>“</w:t>
      </w:r>
      <w:proofErr w:type="gramEnd"/>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69"/>
      <w:r>
        <w:rPr>
          <w:rStyle w:val="af6"/>
        </w:rPr>
        <w:commentReference w:id="69"/>
      </w:r>
      <w:commentRangeEnd w:id="70"/>
      <w:r w:rsidR="00785DB2">
        <w:rPr>
          <w:rStyle w:val="af6"/>
        </w:rPr>
        <w:commentReference w:id="70"/>
      </w:r>
    </w:p>
    <w:p w14:paraId="10381739" w14:textId="77777777" w:rsidR="00D83171" w:rsidRDefault="00D83171">
      <w:pPr>
        <w:spacing w:line="360" w:lineRule="auto"/>
        <w:rPr>
          <w:bCs/>
        </w:rPr>
      </w:pPr>
    </w:p>
    <w:p w14:paraId="76B3ECF1" w14:textId="67B11CCC" w:rsidR="00FA691E" w:rsidRDefault="00C12425" w:rsidP="001A4050">
      <w:pPr>
        <w:pStyle w:val="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r w:rsidRPr="00D94701">
        <w:rPr>
          <w:b/>
        </w:rPr>
        <w:t xml:space="preserve">Tolerance </w:t>
      </w:r>
      <w:proofErr w:type="gramStart"/>
      <w:r w:rsidRPr="00D94701">
        <w:rPr>
          <w:b/>
        </w:rPr>
        <w:t>l</w:t>
      </w:r>
      <w:r>
        <w:rPr>
          <w:b/>
        </w:rPr>
        <w:t xml:space="preserve">imits,  </w:t>
      </w:r>
      <w:r w:rsidRPr="00D94701">
        <w:rPr>
          <w:bCs/>
        </w:rPr>
        <w:t>are</w:t>
      </w:r>
      <w:proofErr w:type="gramEnd"/>
      <w:r w:rsidRPr="00D94701">
        <w:rPr>
          <w:bCs/>
        </w:rPr>
        <w:t xml:space="preserve"> </w:t>
      </w:r>
      <w:commentRangeStart w:id="71"/>
      <w:r w:rsidRPr="00D94701">
        <w:rPr>
          <w:bCs/>
        </w:rPr>
        <w:t xml:space="preserve">limiting values for requirements for a </w:t>
      </w:r>
      <w:r w:rsidR="00C12425" w:rsidRPr="00D94701">
        <w:rPr>
          <w:bCs/>
        </w:rPr>
        <w:t>measurand</w:t>
      </w:r>
      <w:r w:rsidR="00973D88" w:rsidRPr="00D94701">
        <w:rPr>
          <w:bCs/>
        </w:rPr>
        <w:t xml:space="preserve"> </w:t>
      </w:r>
      <w:commentRangeEnd w:id="71"/>
      <w:r w:rsidR="00653E40">
        <w:rPr>
          <w:rStyle w:val="af6"/>
        </w:rPr>
        <w:commentReference w:id="71"/>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lastRenderedPageBreak/>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72"/>
      <w:r w:rsidR="00C12425" w:rsidRPr="00A60554">
        <w:rPr>
          <w:b/>
        </w:rPr>
        <w:t>t</w:t>
      </w:r>
      <w:r w:rsidRPr="00A60554">
        <w:rPr>
          <w:b/>
        </w:rPr>
        <w:t>hreshold</w:t>
      </w:r>
      <w:r>
        <w:rPr>
          <w:bCs/>
        </w:rPr>
        <w:t>,</w:t>
      </w:r>
      <w:r w:rsidR="00C12425">
        <w:rPr>
          <w:bCs/>
        </w:rPr>
        <w:t xml:space="preserve"> </w:t>
      </w:r>
      <w:r w:rsidR="00C12425" w:rsidRPr="00A60554">
        <w:t xml:space="preserve">the minimum requirement that must be </w:t>
      </w:r>
      <w:proofErr w:type="gramStart"/>
      <w:r w:rsidR="00C12425" w:rsidRPr="00A60554">
        <w:t>met</w:t>
      </w:r>
      <w:r w:rsidRPr="00A60554">
        <w:t xml:space="preserve"> </w:t>
      </w:r>
      <w:r w:rsidR="00C12425">
        <w:rPr>
          <w:bCs/>
        </w:rPr>
        <w:t>,</w:t>
      </w:r>
      <w:proofErr w:type="gramEnd"/>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proofErr w:type="gramStart"/>
      <w:r w:rsidR="00C12425">
        <w:rPr>
          <w:bCs/>
        </w:rPr>
        <w:t xml:space="preserve">applicability, </w:t>
      </w:r>
      <w:r>
        <w:rPr>
          <w:bCs/>
        </w:rPr>
        <w:t xml:space="preserve"> and</w:t>
      </w:r>
      <w:proofErr w:type="gramEnd"/>
      <w:r>
        <w:rPr>
          <w:bCs/>
        </w:rPr>
        <w:t xml:space="preserve"> </w:t>
      </w:r>
      <w:proofErr w:type="gramStart"/>
      <w:r w:rsidRPr="00A60554">
        <w:rPr>
          <w:b/>
        </w:rPr>
        <w:t>goal</w:t>
      </w:r>
      <w:r>
        <w:rPr>
          <w:bCs/>
        </w:rPr>
        <w:t xml:space="preserve"> </w:t>
      </w:r>
      <w:r w:rsidR="00A60554">
        <w:rPr>
          <w:bCs/>
        </w:rPr>
        <w:t>,</w:t>
      </w:r>
      <w:proofErr w:type="gramEnd"/>
      <w:r w:rsidR="00A60554">
        <w:rPr>
          <w:bCs/>
        </w:rPr>
        <w:t xml:space="preserve"> the ideal requirement</w:t>
      </w:r>
      <w:commentRangeEnd w:id="72"/>
      <w:r w:rsidR="00785DB2">
        <w:rPr>
          <w:rStyle w:val="af6"/>
        </w:rPr>
        <w:commentReference w:id="72"/>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w:t>
      </w:r>
      <w:proofErr w:type="gramStart"/>
      <w:r w:rsidR="005433A3">
        <w:rPr>
          <w:bCs/>
        </w:rPr>
        <w:t xml:space="preserve">for </w:t>
      </w:r>
      <w:r w:rsidR="00D94701">
        <w:rPr>
          <w:bCs/>
        </w:rPr>
        <w:t xml:space="preserve"> (</w:t>
      </w:r>
      <w:proofErr w:type="gramEnd"/>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73"/>
      <w:commentRangeStart w:id="74"/>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73"/>
      <w:r w:rsidR="00A60554">
        <w:rPr>
          <w:rStyle w:val="af6"/>
        </w:rPr>
        <w:commentReference w:id="73"/>
      </w:r>
      <w:commentRangeEnd w:id="74"/>
      <w:r w:rsidR="009B0C52">
        <w:rPr>
          <w:rStyle w:val="af6"/>
        </w:rPr>
        <w:commentReference w:id="74"/>
      </w:r>
    </w:p>
    <w:p w14:paraId="53646633" w14:textId="2148329E" w:rsidR="00A60554" w:rsidRDefault="00A60554" w:rsidP="00A60554">
      <w:pPr>
        <w:pStyle w:val="af5"/>
        <w:keepNext/>
      </w:pPr>
      <w:bookmarkStart w:id="75" w:name="_Ref213336348"/>
      <w:r>
        <w:t xml:space="preserve">Table </w:t>
      </w:r>
      <w:fldSimple w:instr=" SEQ Table \* ARABIC ">
        <w:r w:rsidR="00DF4D37">
          <w:rPr>
            <w:noProof/>
          </w:rPr>
          <w:t>2</w:t>
        </w:r>
      </w:fldSimple>
      <w:bookmarkEnd w:id="75"/>
      <w:r>
        <w:t xml:space="preserve">.  </w:t>
      </w:r>
      <w:commentRangeStart w:id="76"/>
      <w:r>
        <w:rPr>
          <w:color w:val="0E2841"/>
        </w:rPr>
        <w:t>GCOS threshold, breakthrough, and goal user requirements for LAI/FAPAR products</w:t>
      </w:r>
      <w:commentRangeEnd w:id="76"/>
      <w:r w:rsidR="00653E40">
        <w:rPr>
          <w:rStyle w:val="af6"/>
          <w:i w:val="0"/>
          <w:iCs w:val="0"/>
          <w:color w:val="auto"/>
        </w:rPr>
        <w:commentReference w:id="76"/>
      </w:r>
      <w:r>
        <w:rPr>
          <w:color w:val="0E2841"/>
        </w:rPr>
        <w:t xml:space="preserve">.  </w:t>
      </w:r>
    </w:p>
    <w:tbl>
      <w:tblPr>
        <w:tblStyle w:val="9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77"/>
            <w:r>
              <w:rPr>
                <w:sz w:val="20"/>
                <w:szCs w:val="20"/>
              </w:rPr>
              <w:t>Minimum Standard Uncertainty</w:t>
            </w:r>
            <w:commentRangeEnd w:id="77"/>
            <w:r w:rsidR="00CF71B0">
              <w:rPr>
                <w:rStyle w:val="af6"/>
              </w:rPr>
              <w:commentReference w:id="77"/>
            </w:r>
          </w:p>
        </w:tc>
        <w:tc>
          <w:tcPr>
            <w:tcW w:w="1036" w:type="dxa"/>
          </w:tcPr>
          <w:p w14:paraId="1698472C" w14:textId="60223C37" w:rsidR="00C12425" w:rsidRDefault="00CF71B0" w:rsidP="00C73EB6">
            <w:pPr>
              <w:rPr>
                <w:sz w:val="20"/>
                <w:szCs w:val="20"/>
              </w:rPr>
            </w:pPr>
            <w:commentRangeStart w:id="78"/>
            <w:r>
              <w:rPr>
                <w:sz w:val="20"/>
                <w:szCs w:val="20"/>
              </w:rPr>
              <w:t>1</w:t>
            </w:r>
            <w:commentRangeEnd w:id="78"/>
            <w:r w:rsidR="00653E40">
              <w:rPr>
                <w:rStyle w:val="af6"/>
              </w:rPr>
              <w:commentReference w:id="78"/>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5"/>
        <w:numPr>
          <w:ilvl w:val="4"/>
          <w:numId w:val="5"/>
        </w:numPr>
        <w:rPr>
          <w:bCs/>
          <w:lang w:val="en-US"/>
        </w:rPr>
      </w:pPr>
      <w:r w:rsidRPr="00092312">
        <w:rPr>
          <w:bCs/>
          <w:lang w:val="en-US"/>
        </w:rPr>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lastRenderedPageBreak/>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79"/>
      <w:r w:rsidR="003118C7" w:rsidRPr="003118C7">
        <w:rPr>
          <w:bCs/>
        </w:rPr>
        <w:t>The highest magnification of the sensor at the ground surface.</w:t>
      </w:r>
      <w:commentRangeEnd w:id="79"/>
      <w:r w:rsidR="00653E40">
        <w:rPr>
          <w:rStyle w:val="af6"/>
        </w:rPr>
        <w:commentReference w:id="79"/>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in not</w:t>
      </w:r>
      <w:r w:rsidR="000B654B">
        <w:rPr>
          <w:b/>
          <w:bCs/>
        </w:rPr>
        <w:t xml:space="preserve"> </w:t>
      </w:r>
      <w:r w:rsidR="003118C7">
        <w:rPr>
          <w:bCs/>
        </w:rPr>
        <w:t xml:space="preserve"> a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8" w:history="1">
        <w:r w:rsidR="000B654B" w:rsidRPr="000B654B">
          <w:rPr>
            <w:rStyle w:val="ae"/>
            <w:bCs/>
          </w:rPr>
          <w:t>UNTERM</w:t>
        </w:r>
      </w:hyperlink>
      <w:r w:rsidR="000B654B">
        <w:rPr>
          <w:bCs/>
        </w:rPr>
        <w:t>)</w:t>
      </w:r>
      <w:r>
        <w:rPr>
          <w:bCs/>
        </w:rPr>
        <w:t xml:space="preserve">.  </w:t>
      </w:r>
      <w:commentRangeStart w:id="80"/>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80"/>
      <w:r>
        <w:rPr>
          <w:rStyle w:val="af6"/>
        </w:rPr>
        <w:commentReference w:id="80"/>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1627C5F0"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 xml:space="preserve">s with spatial resolutions </w:t>
      </w:r>
      <w:r w:rsidR="00D22FAD">
        <w:rPr>
          <w:bCs/>
        </w:rPr>
        <w:t>≥</w:t>
      </w:r>
      <w:r>
        <w:rPr>
          <w:bCs/>
        </w:rPr>
        <w:t>100</w:t>
      </w:r>
      <w:proofErr w:type="gramStart"/>
      <w:r>
        <w:rPr>
          <w:bCs/>
        </w:rPr>
        <w:t>m  (</w:t>
      </w:r>
      <w:proofErr w:type="gramEnd"/>
      <w:r>
        <w:rPr>
          <w:bCs/>
        </w:rPr>
        <w:t>Supplementary Material S</w:t>
      </w:r>
      <w:r w:rsidR="009B3257">
        <w:rPr>
          <w:bCs/>
        </w:rPr>
        <w:t>2</w:t>
      </w:r>
      <w:r>
        <w:rPr>
          <w:bCs/>
        </w:rPr>
        <w:t>), are not including in this method</w:t>
      </w:r>
      <w:r w:rsidR="00785DB2">
        <w:rPr>
          <w:bCs/>
        </w:rPr>
        <w:t xml:space="preserve"> although we later discuss how they can be validated using outputs from this </w:t>
      </w:r>
      <w:proofErr w:type="gramStart"/>
      <w:r w:rsidR="00785DB2">
        <w:rPr>
          <w:bCs/>
        </w:rPr>
        <w:t>method.</w:t>
      </w:r>
      <w:r>
        <w:rPr>
          <w:bCs/>
        </w:rPr>
        <w:t>.</w:t>
      </w:r>
      <w:proofErr w:type="gramEnd"/>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81"/>
      <w:r w:rsidR="00CF71B0">
        <w:rPr>
          <w:bCs/>
        </w:rPr>
        <w:t>CEOS (CEOS, 2025) or I</w:t>
      </w:r>
      <w:r w:rsidR="00785DB2">
        <w:rPr>
          <w:bCs/>
        </w:rPr>
        <w:t>nternational Society for Photogrammetry and Remote Sensing</w:t>
      </w:r>
      <w:r w:rsidR="00CF71B0">
        <w:rPr>
          <w:bCs/>
        </w:rPr>
        <w:t xml:space="preserve"> (xx) methods</w:t>
      </w:r>
      <w:commentRangeEnd w:id="81"/>
      <w:r w:rsidR="00CF71B0">
        <w:rPr>
          <w:rStyle w:val="af6"/>
        </w:rPr>
        <w:commentReference w:id="81"/>
      </w:r>
      <w:r w:rsidR="00CF71B0">
        <w:rPr>
          <w:bCs/>
        </w:rPr>
        <w:t xml:space="preserve">, </w:t>
      </w:r>
      <w:r>
        <w:rPr>
          <w:bCs/>
        </w:rPr>
        <w:t xml:space="preserve">must be cited.  </w:t>
      </w:r>
      <w:r w:rsidR="00DD52D1">
        <w:rPr>
          <w:bCs/>
        </w:rPr>
        <w:t xml:space="preserve">Currently, </w:t>
      </w:r>
      <w:commentRangeStart w:id="82"/>
      <w:r w:rsidR="00DD52D1">
        <w:rPr>
          <w:bCs/>
        </w:rPr>
        <w:t xml:space="preserve">only products derived from passive optical </w:t>
      </w:r>
      <w:r w:rsidR="00D16203">
        <w:rPr>
          <w:bCs/>
        </w:rPr>
        <w:t>FDR</w:t>
      </w:r>
      <w:r w:rsidR="00DD52D1">
        <w:rPr>
          <w:bCs/>
        </w:rPr>
        <w:t xml:space="preserve">s and the GEDI </w:t>
      </w:r>
      <w:commentRangeEnd w:id="82"/>
      <w:r w:rsidR="00CF71B0">
        <w:rPr>
          <w:rStyle w:val="af6"/>
        </w:rPr>
        <w:commentReference w:id="82"/>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af5"/>
        <w:keepNext/>
      </w:pPr>
    </w:p>
    <w:p w14:paraId="185C9E49" w14:textId="05822AB9" w:rsidR="00CE191C" w:rsidRDefault="00CE191C" w:rsidP="00CE191C">
      <w:pPr>
        <w:pStyle w:val="af5"/>
        <w:keepNext/>
      </w:pPr>
      <w:bookmarkStart w:id="83" w:name="_Ref213336437"/>
      <w:commentRangeStart w:id="84"/>
      <w:r>
        <w:t xml:space="preserve">Table </w:t>
      </w:r>
      <w:fldSimple w:instr=" SEQ Table \* ARABIC ">
        <w:r w:rsidR="00DF4D37">
          <w:rPr>
            <w:noProof/>
          </w:rPr>
          <w:t>3</w:t>
        </w:r>
      </w:fldSimple>
      <w:bookmarkEnd w:id="83"/>
      <w:r>
        <w:t xml:space="preserve">.  .  </w:t>
      </w:r>
      <w:r w:rsidRPr="00233040">
        <w:t xml:space="preserve">Decametric resolution </w:t>
      </w:r>
      <w:proofErr w:type="gramStart"/>
      <w:r w:rsidRPr="00233040">
        <w:t>synoptic  LAI</w:t>
      </w:r>
      <w:proofErr w:type="gramEnd"/>
      <w:r w:rsidRPr="00233040">
        <w:t xml:space="preserve"> and FAPAR products</w:t>
      </w:r>
      <w:r>
        <w:t xml:space="preserve"> and algorithms available for on-demand production.</w:t>
      </w:r>
      <w:commentRangeEnd w:id="84"/>
      <w:r w:rsidR="00653E40">
        <w:rPr>
          <w:rStyle w:val="af6"/>
          <w:i w:val="0"/>
          <w:iCs w:val="0"/>
          <w:color w:val="auto"/>
        </w:rPr>
        <w:commentReference w:id="84"/>
      </w:r>
    </w:p>
    <w:tbl>
      <w:tblPr>
        <w:tblStyle w:val="81"/>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lastRenderedPageBreak/>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CAN, US </w:t>
            </w:r>
            <w:proofErr w:type="gramStart"/>
            <w:r w:rsidRPr="00EA6B8E">
              <w:rPr>
                <w:rFonts w:asciiTheme="minorHAnsi" w:hAnsiTheme="minorHAnsi"/>
                <w:sz w:val="20"/>
                <w:szCs w:val="20"/>
              </w:rPr>
              <w:t>NEON,EU</w:t>
            </w:r>
            <w:proofErr w:type="gramEnd"/>
            <w:r w:rsidRPr="00EA6B8E">
              <w:rPr>
                <w:rFonts w:asciiTheme="minorHAnsi" w:hAnsiTheme="minorHAnsi"/>
                <w:sz w:val="20"/>
                <w:szCs w:val="20"/>
              </w:rPr>
              <w:t xml:space="preserve">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ins w:id="85" w:author="Fang" w:date="2025-11-17T14:45:00Z" w16du:dateUtc="2025-11-17T06:45:00Z"/>
          <w:bCs/>
          <w:lang w:eastAsia="zh-CN"/>
        </w:rPr>
      </w:pPr>
    </w:p>
    <w:p w14:paraId="449EF720" w14:textId="77777777" w:rsidR="008024D3" w:rsidRDefault="008024D3" w:rsidP="008024D3">
      <w:pPr>
        <w:pStyle w:val="4"/>
        <w:rPr>
          <w:ins w:id="86" w:author="Fang" w:date="2025-11-17T14:45:00Z" w16du:dateUtc="2025-11-17T06:45:00Z"/>
          <w:lang w:eastAsia="zh-CN"/>
        </w:rPr>
      </w:pPr>
      <w:proofErr w:type="spellStart"/>
      <w:ins w:id="87" w:author="Fang" w:date="2025-11-17T14:45:00Z" w16du:dateUtc="2025-11-17T06:45:00Z">
        <w:r>
          <w:rPr>
            <w:rFonts w:hint="eastAsia"/>
            <w:lang w:eastAsia="zh-CN"/>
          </w:rPr>
          <w:t>M</w:t>
        </w:r>
        <w:r>
          <w:rPr>
            <w:lang w:eastAsia="zh-CN"/>
          </w:rPr>
          <w:t>uSyQ</w:t>
        </w:r>
        <w:proofErr w:type="spellEnd"/>
        <w:r>
          <w:rPr>
            <w:lang w:eastAsia="zh-CN"/>
          </w:rPr>
          <w:t xml:space="preserve"> V1.0</w:t>
        </w:r>
      </w:ins>
    </w:p>
    <w:p w14:paraId="217B4FFB" w14:textId="77777777" w:rsidR="008024D3" w:rsidRDefault="008024D3" w:rsidP="008024D3">
      <w:pPr>
        <w:rPr>
          <w:ins w:id="88" w:author="Fang" w:date="2025-11-17T14:45:00Z" w16du:dateUtc="2025-11-17T06:45:00Z"/>
          <w:lang w:eastAsia="zh-CN"/>
        </w:rPr>
      </w:pPr>
      <w:ins w:id="89" w:author="Fang" w:date="2025-11-17T14:45:00Z" w16du:dateUtc="2025-11-17T06:45:00Z">
        <w:r>
          <w:rPr>
            <w:lang w:eastAsia="zh-CN"/>
          </w:rPr>
          <w:t>LAI from GF-1 (16m/10d) over China, 2018-2020</w:t>
        </w:r>
      </w:ins>
    </w:p>
    <w:p w14:paraId="12B8235B" w14:textId="77777777" w:rsidR="008024D3" w:rsidRPr="001941E6" w:rsidRDefault="008024D3" w:rsidP="008024D3">
      <w:pPr>
        <w:rPr>
          <w:ins w:id="90" w:author="Fang" w:date="2025-11-17T14:45:00Z" w16du:dateUtc="2025-11-17T06:45:00Z"/>
          <w:color w:val="333333"/>
          <w:szCs w:val="18"/>
          <w:shd w:val="clear" w:color="auto" w:fill="FFFFFF"/>
        </w:rPr>
      </w:pPr>
      <w:ins w:id="91" w:author="Fang" w:date="2025-11-17T14:45:00Z" w16du:dateUtc="2025-11-17T06:45:00Z">
        <w:r>
          <w:fldChar w:fldCharType="begin"/>
        </w:r>
        <w:r>
          <w:instrText>HYPERLINK "http://www.doi.org/10.11922/sciencedb.j00001.00252"</w:instrText>
        </w:r>
        <w:r>
          <w:fldChar w:fldCharType="separate"/>
        </w:r>
        <w:r w:rsidRPr="001941E6">
          <w:rPr>
            <w:rStyle w:val="ae"/>
            <w:szCs w:val="18"/>
            <w:shd w:val="clear" w:color="auto" w:fill="FFFFFF"/>
          </w:rPr>
          <w:t>http://www.doi.org/10.11922/sciencedb.j00001.00252</w:t>
        </w:r>
        <w:r>
          <w:fldChar w:fldCharType="end"/>
        </w:r>
      </w:ins>
    </w:p>
    <w:p w14:paraId="3D31255D" w14:textId="77777777" w:rsidR="008024D3" w:rsidRDefault="008024D3" w:rsidP="008024D3">
      <w:pPr>
        <w:rPr>
          <w:ins w:id="92" w:author="Fang" w:date="2025-11-17T14:45:00Z" w16du:dateUtc="2025-11-17T06:45:00Z"/>
          <w:lang w:eastAsia="zh-CN"/>
        </w:rPr>
      </w:pPr>
      <w:ins w:id="93" w:author="Fang" w:date="2025-11-17T14:45:00Z" w16du:dateUtc="2025-11-17T06:45:00Z">
        <w:r>
          <w:rPr>
            <w:lang w:eastAsia="zh-CN"/>
          </w:rPr>
          <w:t xml:space="preserve">Algorithm: </w:t>
        </w:r>
        <w:r>
          <w:rPr>
            <w:rFonts w:hint="eastAsia"/>
            <w:lang w:eastAsia="zh-CN"/>
          </w:rPr>
          <w:t>3</w:t>
        </w:r>
        <w:r>
          <w:rPr>
            <w:lang w:eastAsia="zh-CN"/>
          </w:rPr>
          <w:t xml:space="preserve">D-RT model, revised </w:t>
        </w:r>
        <w:proofErr w:type="spellStart"/>
        <w:r>
          <w:rPr>
            <w:lang w:eastAsia="zh-CN"/>
          </w:rPr>
          <w:t>signle</w:t>
        </w:r>
        <w:proofErr w:type="spellEnd"/>
        <w:r>
          <w:rPr>
            <w:lang w:eastAsia="zh-CN"/>
          </w:rPr>
          <w:t xml:space="preserve"> scattering albedo benchmarking with the MODIS LAI, LUT method.</w:t>
        </w:r>
      </w:ins>
    </w:p>
    <w:p w14:paraId="7DE793AA" w14:textId="319BD067" w:rsidR="008024D3" w:rsidRPr="008024D3" w:rsidRDefault="008024D3">
      <w:pPr>
        <w:spacing w:line="360" w:lineRule="auto"/>
        <w:rPr>
          <w:bCs/>
          <w:lang w:eastAsia="zh-CN"/>
        </w:rPr>
      </w:pPr>
      <w:ins w:id="94" w:author="Fang" w:date="2025-11-17T14:46:00Z" w16du:dateUtc="2025-11-17T06:46:00Z">
        <w:r w:rsidRPr="008024D3">
          <w:rPr>
            <w:bCs/>
            <w:lang w:eastAsia="zh-CN"/>
          </w:rPr>
          <w:t xml:space="preserve">Hu Zhang, Jing Li, </w:t>
        </w:r>
        <w:proofErr w:type="spellStart"/>
        <w:r w:rsidRPr="008024D3">
          <w:rPr>
            <w:bCs/>
            <w:lang w:eastAsia="zh-CN"/>
          </w:rPr>
          <w:t>Zhaoxing</w:t>
        </w:r>
        <w:proofErr w:type="spellEnd"/>
        <w:r w:rsidRPr="008024D3">
          <w:rPr>
            <w:bCs/>
            <w:lang w:eastAsia="zh-CN"/>
          </w:rPr>
          <w:t xml:space="preserve"> Zhang, et al. </w:t>
        </w:r>
        <w:proofErr w:type="spellStart"/>
        <w:r w:rsidRPr="008024D3">
          <w:rPr>
            <w:bCs/>
            <w:lang w:eastAsia="zh-CN"/>
          </w:rPr>
          <w:t>MuSyQ</w:t>
        </w:r>
        <w:proofErr w:type="spellEnd"/>
        <w:r w:rsidRPr="008024D3">
          <w:rPr>
            <w:bCs/>
            <w:lang w:eastAsia="zh-CN"/>
          </w:rPr>
          <w:t xml:space="preserve"> GF-series 16m/10days Leaf area index product (from 2018 to 2020 across China, version </w:t>
        </w:r>
        <w:proofErr w:type="gramStart"/>
        <w:r w:rsidRPr="008024D3">
          <w:rPr>
            <w:bCs/>
            <w:lang w:eastAsia="zh-CN"/>
          </w:rPr>
          <w:t>01)[</w:t>
        </w:r>
        <w:proofErr w:type="gramEnd"/>
        <w:r w:rsidRPr="008024D3">
          <w:rPr>
            <w:bCs/>
            <w:lang w:eastAsia="zh-CN"/>
          </w:rPr>
          <w:t>DS/OL]. V2. Science Data Bank, 2023[2025-11-17]. https://cstr.cn/31253.11.sciencedb.j00001.00252. CSTR:31253.</w:t>
        </w:r>
        <w:proofErr w:type="gramStart"/>
        <w:r w:rsidRPr="008024D3">
          <w:rPr>
            <w:bCs/>
            <w:lang w:eastAsia="zh-CN"/>
          </w:rPr>
          <w:t>11.sciencedb</w:t>
        </w:r>
        <w:proofErr w:type="gramEnd"/>
        <w:r w:rsidRPr="008024D3">
          <w:rPr>
            <w:bCs/>
            <w:lang w:eastAsia="zh-CN"/>
          </w:rPr>
          <w:t>.j00001.00252.</w:t>
        </w:r>
      </w:ins>
    </w:p>
    <w:p w14:paraId="6CB9D907" w14:textId="77777777" w:rsidR="00785DB2" w:rsidRDefault="00785DB2">
      <w:pPr>
        <w:spacing w:line="360" w:lineRule="auto"/>
        <w:rPr>
          <w:bCs/>
        </w:rPr>
      </w:pPr>
    </w:p>
    <w:p w14:paraId="2A5864B4" w14:textId="2AEFE7DC" w:rsidR="008E5FF6" w:rsidRDefault="00092312" w:rsidP="008E5FF6">
      <w:pPr>
        <w:pStyle w:val="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95"/>
      <w:r>
        <w:rPr>
          <w:bCs/>
          <w:lang w:val="en-US"/>
        </w:rPr>
        <w:t>MMU</w:t>
      </w:r>
      <w:r w:rsidR="00CF71B0">
        <w:rPr>
          <w:bCs/>
        </w:rPr>
        <w:t xml:space="preserve">.  </w:t>
      </w:r>
      <w:commentRangeEnd w:id="95"/>
      <w:r w:rsidR="00785DB2">
        <w:rPr>
          <w:rStyle w:val="af6"/>
        </w:rPr>
        <w:commentReference w:id="95"/>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w:t>
      </w:r>
      <w:proofErr w:type="gramStart"/>
      <w:r w:rsidR="00CF71B0">
        <w:rPr>
          <w:bCs/>
        </w:rPr>
        <w:t xml:space="preserve">Level  </w:t>
      </w:r>
      <w:r w:rsidR="00DD52D1">
        <w:rPr>
          <w:bCs/>
        </w:rPr>
        <w:t>2</w:t>
      </w:r>
      <w:proofErr w:type="gramEnd"/>
      <w:r w:rsidR="00DD52D1">
        <w:rPr>
          <w:bCs/>
        </w:rPr>
        <w:t xml:space="preserve"> </w:t>
      </w:r>
      <w:r>
        <w:rPr>
          <w:bCs/>
        </w:rPr>
        <w:t>requires a</w:t>
      </w:r>
      <w:r w:rsidR="00DD52D1">
        <w:rPr>
          <w:bCs/>
        </w:rPr>
        <w:t xml:space="preserve"> one-to-one correspondence</w:t>
      </w:r>
      <w:r w:rsidR="00CF71B0">
        <w:rPr>
          <w:bCs/>
        </w:rPr>
        <w:t xml:space="preserve"> between products and</w:t>
      </w:r>
      <w:r w:rsidR="00DD52D1">
        <w:rPr>
          <w:bCs/>
        </w:rPr>
        <w:t xml:space="preserve"> </w:t>
      </w:r>
      <w:proofErr w:type="gramStart"/>
      <w:r w:rsidR="00DD52D1">
        <w:rPr>
          <w:bCs/>
        </w:rPr>
        <w:t>a</w:t>
      </w:r>
      <w:proofErr w:type="gramEnd"/>
      <w:r w:rsidR="00DD52D1">
        <w:rPr>
          <w:bCs/>
        </w:rPr>
        <w:t xml:space="preserve">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w:t>
      </w:r>
      <w:proofErr w:type="gramStart"/>
      <w:r>
        <w:rPr>
          <w:bCs/>
        </w:rPr>
        <w:t xml:space="preserve">correspondence </w:t>
      </w:r>
      <w:r w:rsidR="00DD52D1">
        <w:rPr>
          <w:bCs/>
        </w:rPr>
        <w:t>.</w:t>
      </w:r>
      <w:proofErr w:type="gramEnd"/>
      <w:r w:rsidR="00CF71B0">
        <w:rPr>
          <w:bCs/>
        </w:rPr>
        <w:t xml:space="preserve">  </w:t>
      </w:r>
      <w:r w:rsidR="00785DB2">
        <w:rPr>
          <w:bCs/>
        </w:rPr>
        <w:t xml:space="preserve">  For example, a Level 2 LAI/FAPAR product may </w:t>
      </w:r>
      <w:r w:rsidR="00785DB2">
        <w:rPr>
          <w:bCs/>
        </w:rPr>
        <w:lastRenderedPageBreak/>
        <w:t>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t xml:space="preserve">This method only considers level 2 and level 3 </w:t>
      </w:r>
      <w:proofErr w:type="gramStart"/>
      <w:r>
        <w:rPr>
          <w:bCs/>
        </w:rPr>
        <w:t>products</w:t>
      </w:r>
      <w:r w:rsidR="00DD52D1">
        <w:rPr>
          <w:bCs/>
        </w:rPr>
        <w:t xml:space="preserve">  </w:t>
      </w:r>
      <w:r>
        <w:rPr>
          <w:bCs/>
        </w:rPr>
        <w:t>as</w:t>
      </w:r>
      <w:proofErr w:type="gramEnd"/>
      <w:r>
        <w:rPr>
          <w:bCs/>
        </w:rPr>
        <w:t xml:space="preserve"> there are currently no Level 4 </w:t>
      </w:r>
      <w:commentRangeStart w:id="96"/>
      <w:r w:rsidR="00DD52D1">
        <w:rPr>
          <w:bCs/>
        </w:rPr>
        <w:t>syn</w:t>
      </w:r>
      <w:r w:rsidR="00DF4D37">
        <w:rPr>
          <w:bCs/>
        </w:rPr>
        <w:t>op</w:t>
      </w:r>
      <w:r w:rsidR="00DD52D1">
        <w:rPr>
          <w:bCs/>
        </w:rPr>
        <w:t>tic decametric resolution LAI/FAPAR products (Table 3).</w:t>
      </w:r>
      <w:commentRangeEnd w:id="96"/>
      <w:r>
        <w:rPr>
          <w:rStyle w:val="af6"/>
        </w:rPr>
        <w:commentReference w:id="96"/>
      </w:r>
      <w:r w:rsidR="00DD52D1">
        <w:rPr>
          <w:bCs/>
        </w:rPr>
        <w:t>.</w:t>
      </w:r>
      <w:r w:rsidR="00DF4D37">
        <w:rPr>
          <w:bCs/>
        </w:rPr>
        <w:t xml:space="preserve">  </w:t>
      </w:r>
      <w:commentRangeStart w:id="97"/>
      <w:r w:rsidR="00DF4D37">
        <w:rPr>
          <w:bCs/>
        </w:rPr>
        <w:t xml:space="preserve">  </w:t>
      </w:r>
      <w:commentRangeEnd w:id="97"/>
      <w:r>
        <w:rPr>
          <w:rStyle w:val="af6"/>
        </w:rPr>
        <w:commentReference w:id="97"/>
      </w:r>
      <w:r w:rsidR="00621040">
        <w:rPr>
          <w:bCs/>
        </w:rPr>
        <w:t>L</w:t>
      </w:r>
      <w:commentRangeStart w:id="98"/>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 xml:space="preserve">s ranging </w:t>
      </w:r>
      <w:proofErr w:type="gramStart"/>
      <w:r w:rsidR="00DD52D1">
        <w:t>from  ~</w:t>
      </w:r>
      <w:proofErr w:type="gramEnd"/>
      <w:r w:rsidR="00DD52D1">
        <w:t>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98"/>
      <w:r>
        <w:rPr>
          <w:rStyle w:val="af6"/>
        </w:rPr>
        <w:commentReference w:id="98"/>
      </w:r>
    </w:p>
    <w:p w14:paraId="52ECE64D" w14:textId="77777777" w:rsidR="0054032B" w:rsidRDefault="0054032B" w:rsidP="0054032B">
      <w:pPr>
        <w:spacing w:line="360" w:lineRule="auto"/>
      </w:pPr>
    </w:p>
    <w:p w14:paraId="4355A7B1" w14:textId="60B2C1CF" w:rsidR="00DF4D37" w:rsidRDefault="00DF4D37" w:rsidP="00DF4D37">
      <w:pPr>
        <w:pStyle w:val="af5"/>
        <w:keepNext/>
      </w:pPr>
      <w:bookmarkStart w:id="99" w:name="_Ref213336488"/>
      <w:r>
        <w:t xml:space="preserve">Table </w:t>
      </w:r>
      <w:fldSimple w:instr=" SEQ Table \* ARABIC ">
        <w:r>
          <w:rPr>
            <w:noProof/>
          </w:rPr>
          <w:t>4</w:t>
        </w:r>
      </w:fldSimple>
      <w:bookmarkEnd w:id="99"/>
      <w:r>
        <w:t xml:space="preserve">.  </w:t>
      </w:r>
      <w:commentRangeStart w:id="100"/>
      <w:r>
        <w:t xml:space="preserve">CEOS </w:t>
      </w:r>
      <w:r w:rsidR="00537C01">
        <w:t xml:space="preserve">Geophysical </w:t>
      </w:r>
      <w:r>
        <w:t>Product levels.</w:t>
      </w:r>
      <w:commentRangeEnd w:id="100"/>
      <w:r w:rsidR="00537C01">
        <w:rPr>
          <w:rStyle w:val="af6"/>
          <w:i w:val="0"/>
          <w:iCs w:val="0"/>
          <w:color w:val="auto"/>
        </w:rPr>
        <w:commentReference w:id="100"/>
      </w:r>
    </w:p>
    <w:tbl>
      <w:tblPr>
        <w:tblStyle w:val="af4"/>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 xml:space="preserve">Model output or results from analyses of </w:t>
            </w:r>
            <w:proofErr w:type="gramStart"/>
            <w:r w:rsidRPr="00DF4D37">
              <w:rPr>
                <w:rFonts w:asciiTheme="minorHAnsi" w:hAnsiTheme="minorHAnsi"/>
                <w:color w:val="212529"/>
                <w:sz w:val="20"/>
                <w:szCs w:val="20"/>
                <w:shd w:val="clear" w:color="auto" w:fill="FFFFFF"/>
              </w:rPr>
              <w:t>lower level</w:t>
            </w:r>
            <w:proofErr w:type="gramEnd"/>
            <w:r w:rsidRPr="00DF4D37">
              <w:rPr>
                <w:rFonts w:asciiTheme="minorHAnsi" w:hAnsiTheme="minorHAnsi"/>
                <w:color w:val="212529"/>
                <w:sz w:val="20"/>
                <w:szCs w:val="20"/>
                <w:shd w:val="clear" w:color="auto" w:fill="FFFFFF"/>
              </w:rPr>
              <w:t xml:space="preserve">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w:t>
      </w:r>
      <w:proofErr w:type="gramStart"/>
      <w:r w:rsidR="005433A3">
        <w:rPr>
          <w:bCs/>
        </w:rPr>
        <w:t>assessments  of</w:t>
      </w:r>
      <w:proofErr w:type="gramEnd"/>
      <w:r w:rsidR="005433A3">
        <w:rPr>
          <w:bCs/>
        </w:rPr>
        <w:t xml:space="preserve">  product measurements within a set of MMUs, </w:t>
      </w:r>
      <w:commentRangeStart w:id="101"/>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101"/>
      <w:r w:rsidR="00621040">
        <w:rPr>
          <w:rStyle w:val="af6"/>
        </w:rPr>
        <w:commentReference w:id="101"/>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102"/>
      <w:r>
        <w:rPr>
          <w:bCs/>
        </w:rPr>
        <w:t xml:space="preserve">Stage 3 and </w:t>
      </w:r>
      <w:proofErr w:type="gramStart"/>
      <w:r>
        <w:rPr>
          <w:bCs/>
        </w:rPr>
        <w:t>4  Validation</w:t>
      </w:r>
      <w:proofErr w:type="gramEnd"/>
      <w:r>
        <w:rPr>
          <w:bCs/>
        </w:rPr>
        <w:t xml:space="preserve"> </w:t>
      </w:r>
      <w:proofErr w:type="gramStart"/>
      <w:r>
        <w:rPr>
          <w:bCs/>
        </w:rPr>
        <w:t>requires</w:t>
      </w:r>
      <w:proofErr w:type="gramEnd"/>
      <w:r>
        <w:rPr>
          <w:bCs/>
        </w:rPr>
        <w:t xml:space="preserve">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w:t>
      </w:r>
      <w:proofErr w:type="gramStart"/>
      <w:r w:rsidR="00FB57F8">
        <w:rPr>
          <w:bCs/>
        </w:rPr>
        <w:t xml:space="preserve">algorithm  characteristics,  </w:t>
      </w:r>
      <w:r w:rsidR="00FB57F8" w:rsidRPr="00A850B9">
        <w:rPr>
          <w:bCs/>
        </w:rPr>
        <w:t>that</w:t>
      </w:r>
      <w:proofErr w:type="gramEnd"/>
      <w:r w:rsidR="00FB57F8" w:rsidRPr="00A850B9">
        <w:rPr>
          <w:bCs/>
        </w:rPr>
        <w:t xml:space="preserve"> affects the result of the measurement</w:t>
      </w:r>
      <w:r>
        <w:rPr>
          <w:bCs/>
        </w:rPr>
        <w:t xml:space="preserve">.  </w:t>
      </w:r>
      <w:commentRangeEnd w:id="102"/>
      <w:r w:rsidR="00BF54CA">
        <w:rPr>
          <w:rStyle w:val="af6"/>
        </w:rPr>
        <w:commentReference w:id="102"/>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af5"/>
        <w:keepNext/>
      </w:pPr>
      <w:bookmarkStart w:id="103" w:name="_Ref213331910"/>
      <w:r>
        <w:t xml:space="preserve">Table </w:t>
      </w:r>
      <w:fldSimple w:instr=" SEQ Table \* ARABIC ">
        <w:r>
          <w:rPr>
            <w:noProof/>
          </w:rPr>
          <w:t>5</w:t>
        </w:r>
      </w:fldSimple>
      <w:bookmarkEnd w:id="103"/>
      <w:r>
        <w:t xml:space="preserve">.  </w:t>
      </w:r>
      <w:r>
        <w:rPr>
          <w:color w:val="0E2841"/>
        </w:rPr>
        <w:t>CEOS land product validation stages.</w:t>
      </w:r>
    </w:p>
    <w:tbl>
      <w:tblPr>
        <w:tblStyle w:val="7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Product accuracy is assessed from a small (typically &lt; 30) set of locations and time periods by comparison with in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Spatial and temporal consistency of the product, and its consistency with similar products, has 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31125B34"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proofErr w:type="gramStart"/>
      <w:r w:rsidR="00D22FAD">
        <w:rPr>
          <w:bCs/>
        </w:rPr>
        <w:t>Additionally,</w:t>
      </w:r>
      <w:r w:rsidR="00621040">
        <w:rPr>
          <w:bCs/>
        </w:rPr>
        <w:t xml:space="preserve"> </w:t>
      </w:r>
      <w:r w:rsidR="00BF54CA">
        <w:rPr>
          <w:bCs/>
        </w:rPr>
        <w:t xml:space="preserve"> </w:t>
      </w:r>
      <w:r w:rsidR="00621040">
        <w:rPr>
          <w:bCs/>
        </w:rPr>
        <w:t>CEOS</w:t>
      </w:r>
      <w:proofErr w:type="gramEnd"/>
      <w:r w:rsidR="00BF54CA">
        <w:rPr>
          <w:bCs/>
        </w:rPr>
        <w:t xml:space="preserve"> Stage 4 validation requires </w:t>
      </w:r>
      <w:r w:rsidR="00621040">
        <w:rPr>
          <w:bCs/>
        </w:rPr>
        <w:t xml:space="preserve">that uncertainty is quantified using </w:t>
      </w:r>
      <w:r w:rsidR="00BF54CA">
        <w:rPr>
          <w:bCs/>
        </w:rPr>
        <w:t>fiducial reference measurements that</w:t>
      </w:r>
      <w:r w:rsidR="00D22FAD">
        <w:rPr>
          <w:bCs/>
        </w:rPr>
        <w:t xml:space="preserve"> </w:t>
      </w:r>
      <w:r w:rsidR="00BF54CA">
        <w:rPr>
          <w:bCs/>
        </w:rPr>
        <w:t>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commentRangeStart w:id="104"/>
      <w:r>
        <w:rPr>
          <w:bCs/>
        </w:rPr>
        <w:t xml:space="preserve">The Joint </w:t>
      </w:r>
      <w:r w:rsidR="009E7BE5">
        <w:rPr>
          <w:bCs/>
        </w:rPr>
        <w:t>Committee</w:t>
      </w:r>
      <w:r>
        <w:rPr>
          <w:bCs/>
        </w:rPr>
        <w:t xml:space="preserve"> for Guides in Metrology (JGCM</w:t>
      </w:r>
      <w:r w:rsidR="00BF54CA">
        <w:rPr>
          <w:bCs/>
        </w:rPr>
        <w:t xml:space="preserve">, </w:t>
      </w:r>
      <w:commentRangeStart w:id="105"/>
      <w:r w:rsidR="00BF54CA">
        <w:rPr>
          <w:bCs/>
        </w:rPr>
        <w:t xml:space="preserve">JGCM 2008, </w:t>
      </w:r>
      <w:commentRangeEnd w:id="105"/>
      <w:r w:rsidR="00BF54CA">
        <w:rPr>
          <w:rStyle w:val="af6"/>
        </w:rPr>
        <w:commentReference w:id="105"/>
      </w:r>
      <w:r w:rsidR="00BF54CA">
        <w:rPr>
          <w:bCs/>
        </w:rPr>
        <w:t>JGCM 2012, JGCM 2020</w:t>
      </w:r>
      <w:r w:rsidR="005D68BE">
        <w:rPr>
          <w:bCs/>
        </w:rPr>
        <w:t xml:space="preserve">, JGCM </w:t>
      </w:r>
      <w:proofErr w:type="gramStart"/>
      <w:r w:rsidR="005D68BE">
        <w:rPr>
          <w:bCs/>
        </w:rPr>
        <w:t>2021</w:t>
      </w:r>
      <w:r w:rsidR="00BF54CA">
        <w:rPr>
          <w:bCs/>
        </w:rPr>
        <w:t xml:space="preserve"> </w:t>
      </w:r>
      <w:r>
        <w:rPr>
          <w:bCs/>
        </w:rPr>
        <w:t>)</w:t>
      </w:r>
      <w:proofErr w:type="gramEnd"/>
      <w:r>
        <w:rPr>
          <w:bCs/>
        </w:rPr>
        <w:t xml:space="preserve"> guidance document</w:t>
      </w:r>
      <w:r w:rsidR="00BF54CA">
        <w:rPr>
          <w:bCs/>
        </w:rPr>
        <w:t>s</w:t>
      </w:r>
      <w:r>
        <w:rPr>
          <w:bCs/>
        </w:rPr>
        <w:t xml:space="preserve"> are used here for thematic quality assessment as these have been endorsed by CEOS and GCOS.</w:t>
      </w:r>
      <w:commentRangeEnd w:id="104"/>
      <w:r w:rsidR="00F25AE3">
        <w:rPr>
          <w:rStyle w:val="af6"/>
        </w:rPr>
        <w:commentReference w:id="104"/>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267B8218"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r w:rsidR="00E00E13">
        <w:t xml:space="preserve">U </w:t>
      </w:r>
      <w:commentRangeStart w:id="106"/>
      <w:proofErr w:type="spellStart"/>
      <w:r w:rsidR="00E00E13">
        <w:lastRenderedPageBreak/>
        <w:t>ncertainty</w:t>
      </w:r>
      <w:proofErr w:type="spellEnd"/>
      <w:r w:rsidR="00E00E13">
        <w:t xml:space="preserve"> requires that,</w:t>
      </w:r>
      <w:r w:rsidR="005D68BE" w:rsidRPr="000814DE">
        <w:t xml:space="preserve"> with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arising from a systematic effect is zero</w:t>
      </w:r>
      <w:proofErr w:type="gramStart"/>
      <w:r w:rsidRPr="000814DE">
        <w:rPr>
          <w:rFonts w:asciiTheme="minorHAnsi" w:hAnsiTheme="minorHAnsi"/>
        </w:rPr>
        <w:t>. ”</w:t>
      </w:r>
      <w:proofErr w:type="gramEnd"/>
      <w:r w:rsidRPr="000814DE">
        <w:rPr>
          <w:rFonts w:asciiTheme="minorHAnsi" w:hAnsiTheme="minorHAnsi"/>
        </w:rPr>
        <w:t xml:space="preserve"> (JGCM, 2008)  </w:t>
      </w:r>
      <w:commentRangeEnd w:id="106"/>
      <w:r w:rsidR="005D68BE">
        <w:rPr>
          <w:rStyle w:val="af6"/>
        </w:rPr>
        <w:commentReference w:id="106"/>
      </w:r>
      <w:r w:rsidRPr="000814DE">
        <w:rPr>
          <w:rFonts w:asciiTheme="minorHAnsi" w:hAnsiTheme="minorHAnsi"/>
        </w:rPr>
        <w:t xml:space="preserve">This implies </w:t>
      </w:r>
      <w:proofErr w:type="gramStart"/>
      <w:r w:rsidRPr="000814DE">
        <w:rPr>
          <w:rFonts w:asciiTheme="minorHAnsi" w:hAnsiTheme="minorHAnsi"/>
        </w:rPr>
        <w:t>that  the</w:t>
      </w:r>
      <w:proofErr w:type="gramEnd"/>
      <w:r w:rsidRPr="000814DE">
        <w:rPr>
          <w:rFonts w:asciiTheme="minorHAnsi" w:hAnsiTheme="minorHAnsi"/>
        </w:rPr>
        <w:t xml:space="preserv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accuracy of the 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107"/>
      <w:r w:rsidR="00621040" w:rsidRPr="000814DE">
        <w:t xml:space="preserve"> </w:t>
      </w:r>
      <m:oMath>
        <m:r>
          <m:rPr>
            <m:sty m:val="p"/>
          </m:rPr>
          <w:rPr>
            <w:rFonts w:ascii="Cambria Math" w:hAnsi="Cambria Math"/>
          </w:rPr>
          <m:t>u</m:t>
        </m:r>
        <w:commentRangeEnd w:id="107"/>
        <m:r>
          <m:rPr>
            <m:sty m:val="p"/>
          </m:rPr>
          <w:rPr>
            <w:rStyle w:val="af6"/>
          </w:rPr>
          <w:commentReference w:id="107"/>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6"/>
        <w:numPr>
          <w:ilvl w:val="5"/>
          <w:numId w:val="5"/>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7"/>
        <w:numPr>
          <w:ilvl w:val="6"/>
          <w:numId w:val="5"/>
        </w:numPr>
      </w:pPr>
      <w:r>
        <w:t xml:space="preserve">Bias </w:t>
      </w:r>
    </w:p>
    <w:p w14:paraId="37960A35" w14:textId="77777777" w:rsidR="00FE5C05" w:rsidRPr="000814DE" w:rsidRDefault="00FE5C05" w:rsidP="000814DE">
      <w:pPr>
        <w:spacing w:line="360" w:lineRule="auto"/>
      </w:pPr>
    </w:p>
    <w:p w14:paraId="0C28E52D" w14:textId="7A82B33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(JGCM, 2008</w:t>
      </w:r>
      <w:proofErr w:type="gramStart"/>
      <w:r w:rsidRPr="000814DE">
        <w:t>) .</w:t>
      </w:r>
      <w:proofErr w:type="gramEnd"/>
      <w:r w:rsidRPr="000814DE">
        <w:t xml:space="preserve"> </w:t>
      </w:r>
      <w:commentRangeStart w:id="108"/>
      <w:commentRangeStart w:id="109"/>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108"/>
      <w:r w:rsidR="005D68BE">
        <w:rPr>
          <w:rStyle w:val="af6"/>
        </w:rPr>
        <w:commentReference w:id="108"/>
      </w:r>
      <w:commentRangeEnd w:id="109"/>
      <w:r w:rsidR="00E54939">
        <w:rPr>
          <w:rStyle w:val="af6"/>
        </w:rPr>
        <w:commentReference w:id="109"/>
      </w:r>
      <w:r w:rsidR="00E00E13">
        <w:t xml:space="preserve">  </w:t>
      </w:r>
    </w:p>
    <w:p w14:paraId="7F9B4C95" w14:textId="77777777" w:rsidR="00936173" w:rsidRPr="000814DE" w:rsidRDefault="00936173" w:rsidP="000814DE">
      <w:pPr>
        <w:spacing w:line="360" w:lineRule="auto"/>
      </w:pPr>
    </w:p>
    <w:p w14:paraId="400CA705" w14:textId="2C4D4A07"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w:t>
      </w:r>
      <w:r w:rsidR="00E00E13">
        <w:t xml:space="preserve"> Subsequently, </w:t>
      </w:r>
      <w:proofErr w:type="gramStart"/>
      <w:r w:rsidR="00E00E13">
        <w:t xml:space="preserve">the </w:t>
      </w:r>
      <w:r w:rsidR="00E54939">
        <w:t xml:space="preserve"> </w:t>
      </w:r>
      <w:commentRangeStart w:id="110"/>
      <w:r w:rsidR="00E54939" w:rsidRPr="00070E74">
        <w:rPr>
          <w:b/>
          <w:bCs/>
        </w:rPr>
        <w:t>error</w:t>
      </w:r>
      <w:proofErr w:type="gramEnd"/>
      <w:r w:rsidR="00E54939" w:rsidRPr="00070E74">
        <w:rPr>
          <w:b/>
          <w:bCs/>
        </w:rPr>
        <w:t xml:space="preserve"> of indication</w:t>
      </w:r>
      <w:r w:rsidR="00E54939">
        <w:rPr>
          <w:b/>
          <w:bCs/>
        </w:rPr>
        <w:t xml:space="preserve"> </w:t>
      </w:r>
      <w:commentRangeEnd w:id="110"/>
      <w:r w:rsidR="00E54939">
        <w:rPr>
          <w:rStyle w:val="af6"/>
        </w:rPr>
        <w:commentReference w:id="110"/>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w:t>
      </w:r>
      <w:r w:rsidR="00E00E13">
        <w:rPr>
          <w:rFonts w:cs="Arial"/>
          <w:lang w:val="en-US"/>
        </w:rPr>
        <w:t xml:space="preserve">in other cases.  </w:t>
      </w:r>
      <w:r w:rsidR="00E54939">
        <w:rPr>
          <w:rFonts w:cs="Arial"/>
          <w:lang w:val="en-US"/>
        </w:rPr>
        <w:t xml:space="preserve">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111"/>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111"/>
      <w:r w:rsidR="00E54939">
        <w:rPr>
          <w:rStyle w:val="af6"/>
        </w:rPr>
        <w:commentReference w:id="111"/>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112"/>
      <w:r w:rsidRPr="000814DE">
        <w:t xml:space="preserve">apparent </w:t>
      </w:r>
      <w:commentRangeEnd w:id="112"/>
      <w:r w:rsidR="005D68BE">
        <w:rPr>
          <w:rStyle w:val="af6"/>
        </w:rPr>
        <w:commentReference w:id="112"/>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6"/>
        <w:numPr>
          <w:ilvl w:val="4"/>
          <w:numId w:val="5"/>
        </w:numPr>
        <w:rPr>
          <w:bCs/>
        </w:rPr>
      </w:pPr>
      <w:r>
        <w:rPr>
          <w:bCs/>
        </w:rPr>
        <w:lastRenderedPageBreak/>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04E300F3" w14:textId="39A0AC05" w:rsidR="0056464D" w:rsidRPr="00E00E13" w:rsidRDefault="0060602B">
      <w:pPr>
        <w:spacing w:line="360" w:lineRule="auto"/>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w:t>
      </w:r>
      <w:proofErr w:type="gramStart"/>
      <w:r w:rsidR="00B02EAB" w:rsidRPr="00CF5898">
        <w:rPr>
          <w:bCs/>
        </w:rPr>
        <w:t>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w:proofErr w:type="gramEnd"/>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113"/>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113"/>
      <w:r w:rsidR="00E75A94">
        <w:rPr>
          <w:rStyle w:val="af6"/>
        </w:rPr>
        <w:commentReference w:id="113"/>
      </w:r>
    </w:p>
    <w:p w14:paraId="56914224" w14:textId="048C8922" w:rsidR="00935729" w:rsidRDefault="008D2927" w:rsidP="001A4050">
      <w:pPr>
        <w:pStyle w:val="2"/>
        <w:numPr>
          <w:ilvl w:val="1"/>
          <w:numId w:val="5"/>
        </w:numPr>
      </w:pPr>
      <w:r>
        <w:t>Validation</w:t>
      </w:r>
    </w:p>
    <w:p w14:paraId="0FC1CB07" w14:textId="77777777" w:rsidR="007645DD" w:rsidRPr="007645DD" w:rsidRDefault="007645DD" w:rsidP="007645DD"/>
    <w:p w14:paraId="741579EA" w14:textId="1E7598EC" w:rsidR="00A850B9" w:rsidRDefault="00A850B9" w:rsidP="001A4050">
      <w:pPr>
        <w:pStyle w:val="3"/>
        <w:numPr>
          <w:ilvl w:val="2"/>
          <w:numId w:val="11"/>
        </w:numPr>
      </w:pPr>
      <w:r>
        <w:t>Definition of Validation</w:t>
      </w:r>
    </w:p>
    <w:p w14:paraId="2C01B65E" w14:textId="77777777" w:rsidR="00A850B9" w:rsidRPr="00A850B9" w:rsidRDefault="00A850B9" w:rsidP="00A850B9"/>
    <w:p w14:paraId="0057EAC6" w14:textId="63F40612" w:rsidR="00E75A94" w:rsidRPr="000D77DD" w:rsidRDefault="00935729" w:rsidP="000D77DD">
      <w:pPr>
        <w:spacing w:line="360" w:lineRule="auto"/>
        <w:rPr>
          <w:bCs/>
          <w:lang w:val="en-US"/>
        </w:rPr>
      </w:pPr>
      <w:commentRangeStart w:id="114"/>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w:t>
      </w:r>
      <w:proofErr w:type="gramStart"/>
      <w:r w:rsidRPr="000D77DD">
        <w:rPr>
          <w:rFonts w:asciiTheme="minorHAnsi" w:hAnsiTheme="minorHAnsi"/>
          <w:bCs/>
          <w:lang w:val="en-US"/>
        </w:rPr>
        <w:t xml:space="preserve">use”  </w:t>
      </w:r>
      <w:r w:rsidRPr="000D77DD">
        <w:rPr>
          <w:rFonts w:asciiTheme="minorHAnsi" w:hAnsiTheme="minorHAnsi"/>
          <w:bCs/>
        </w:rPr>
        <w:t>(</w:t>
      </w:r>
      <w:proofErr w:type="gramEnd"/>
      <w:r w:rsidRPr="000D77DD">
        <w:rPr>
          <w:rFonts w:asciiTheme="minorHAnsi" w:hAnsiTheme="minorHAnsi"/>
          <w:bCs/>
        </w:rPr>
        <w:t xml:space="preserve">JGCM, 2021).  </w:t>
      </w:r>
      <w:commentRangeEnd w:id="114"/>
      <w:r w:rsidR="00E75A94">
        <w:rPr>
          <w:rStyle w:val="af6"/>
        </w:rPr>
        <w:commentReference w:id="114"/>
      </w:r>
      <w:r w:rsidR="00050AD1" w:rsidRPr="000D77DD">
        <w:rPr>
          <w:rFonts w:asciiTheme="minorHAnsi" w:hAnsiTheme="minorHAnsi"/>
          <w:bCs/>
          <w:lang w:val="en-US"/>
        </w:rPr>
        <w:t>Here the specified requirements correspond to GCOS LAI/FAPAR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CEOS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52F1FE40" w14:textId="5E26083A" w:rsidR="00C14D88" w:rsidRPr="00C14D88" w:rsidRDefault="00E00E13" w:rsidP="00C14D88">
      <w:pPr>
        <w:spacing w:line="360" w:lineRule="auto"/>
        <w:rPr>
          <w:rFonts w:asciiTheme="minorHAnsi" w:hAnsiTheme="minorHAnsi"/>
          <w:b/>
          <w:lang w:val="en-US"/>
        </w:rPr>
      </w:pPr>
      <w:r>
        <w:rPr>
          <w:lang w:val="en-US"/>
        </w:rPr>
        <w:t>Validatio</w:t>
      </w:r>
      <w:r w:rsidR="00377EBD">
        <w:rPr>
          <w:lang w:val="en-US"/>
        </w:rPr>
        <w:t>n</w:t>
      </w:r>
      <w:r>
        <w:rPr>
          <w:lang w:val="en-US"/>
        </w:rPr>
        <w:t xml:space="preserve"> requires </w:t>
      </w:r>
      <w:r w:rsidRPr="00E00E13">
        <w:rPr>
          <w:b/>
          <w:bCs/>
        </w:rPr>
        <w:t>parameters</w:t>
      </w:r>
      <w:r>
        <w:t xml:space="preserve"> corresponding to quantities for which conformity to tolerance limits are tested.  Parameters</w:t>
      </w:r>
      <w:r w:rsidR="00C14D88">
        <w:t xml:space="preserve"> are </w:t>
      </w:r>
      <w:r>
        <w:t xml:space="preserve">derived </w:t>
      </w:r>
      <w:r w:rsidR="00C14D88">
        <w:t>by applying</w:t>
      </w:r>
      <w:r>
        <w:t xml:space="preserve"> mathematical operations to observed data.   </w:t>
      </w:r>
      <w:r w:rsidR="00E54939" w:rsidRPr="000D77DD">
        <w:rPr>
          <w:rFonts w:asciiTheme="minorHAnsi" w:hAnsiTheme="minorHAnsi"/>
          <w:bCs/>
          <w:lang w:val="en-US"/>
        </w:rPr>
        <w:t xml:space="preserve">Thematic quality can be </w:t>
      </w:r>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115"/>
      <w:r w:rsidR="00CF6B0A" w:rsidRPr="000D77DD">
        <w:rPr>
          <w:rFonts w:asciiTheme="minorHAnsi" w:hAnsiTheme="minorHAnsi"/>
          <w:bCs/>
        </w:rPr>
        <w:t>or</w:t>
      </w:r>
      <w:r w:rsidR="00CF6B0A" w:rsidRPr="000D77DD">
        <w:rPr>
          <w:rFonts w:asciiTheme="minorHAnsi" w:hAnsiTheme="minorHAnsi"/>
          <w:bCs/>
          <w:lang w:val="en-US"/>
        </w:rPr>
        <w:t xml:space="preserve"> </w:t>
      </w:r>
      <w:commentRangeEnd w:id="115"/>
      <w:r w:rsidR="00176F7B" w:rsidRPr="00050AD1">
        <w:rPr>
          <w:rStyle w:val="af6"/>
          <w:rFonts w:asciiTheme="minorHAnsi" w:hAnsiTheme="minorHAnsi"/>
          <w:bCs/>
          <w:sz w:val="22"/>
          <w:szCs w:val="22"/>
        </w:rPr>
        <w:commentReference w:id="115"/>
      </w:r>
      <w:r w:rsidR="00050AD1" w:rsidRPr="000D77DD">
        <w:rPr>
          <w:rFonts w:asciiTheme="minorHAnsi" w:hAnsiTheme="minorHAnsi"/>
          <w:bCs/>
          <w:lang w:val="en-US"/>
        </w:rPr>
        <w:t>(</w:t>
      </w:r>
      <w:commentRangeStart w:id="116"/>
      <w:r w:rsidR="00050AD1" w:rsidRPr="000D77DD">
        <w:rPr>
          <w:rFonts w:asciiTheme="minorHAnsi" w:hAnsiTheme="minorHAnsi"/>
          <w:bCs/>
          <w:lang w:val="en-US"/>
        </w:rPr>
        <w:t xml:space="preserve">not “exclusive or” ) </w:t>
      </w:r>
      <w:commentRangeEnd w:id="116"/>
      <w:r w:rsidR="00E75A94">
        <w:rPr>
          <w:rStyle w:val="af6"/>
        </w:rPr>
        <w:commentReference w:id="116"/>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117"/>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117"/>
      <w:r w:rsidR="00E220F1" w:rsidRPr="00050AD1">
        <w:rPr>
          <w:rStyle w:val="af6"/>
          <w:rFonts w:asciiTheme="minorHAnsi" w:hAnsiTheme="minorHAnsi"/>
          <w:sz w:val="22"/>
          <w:szCs w:val="22"/>
        </w:rPr>
        <w:commentReference w:id="117"/>
      </w:r>
      <w:r w:rsidR="00E220F1" w:rsidRPr="000D77DD">
        <w:rPr>
          <w:rFonts w:asciiTheme="minorHAnsi" w:hAnsiTheme="minorHAnsi"/>
          <w:bCs/>
        </w:rPr>
        <w:t xml:space="preserve">(JGCM, 2006). </w:t>
      </w:r>
      <w:r w:rsidR="00C14D88">
        <w:rPr>
          <w:rFonts w:asciiTheme="minorHAnsi" w:hAnsiTheme="minorHAnsi"/>
          <w:bCs/>
        </w:rPr>
        <w:t xml:space="preserve">  JGCM states that </w:t>
      </w:r>
      <w:r w:rsidR="00E220F1" w:rsidRPr="000D77DD">
        <w:rPr>
          <w:rFonts w:asciiTheme="minorHAnsi" w:hAnsiTheme="minorHAnsi"/>
          <w:bCs/>
        </w:rPr>
        <w:t>“</w:t>
      </w:r>
      <w:commentRangeStart w:id="118"/>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proofErr w:type="gramStart"/>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proofErr w:type="gramEnd"/>
      <w:r w:rsidR="00050AD1" w:rsidRPr="000D77DD">
        <w:rPr>
          <w:rFonts w:asciiTheme="minorHAnsi" w:hAnsiTheme="minorHAnsi"/>
          <w:bCs/>
        </w:rPr>
        <w:t xml:space="preserve"> </w:t>
      </w:r>
      <w:proofErr w:type="gramStart"/>
      <w:r w:rsidR="00050AD1" w:rsidRPr="000D77DD">
        <w:rPr>
          <w:rFonts w:asciiTheme="minorHAnsi" w:hAnsiTheme="minorHAnsi"/>
          <w:bCs/>
        </w:rPr>
        <w:t xml:space="preserve">only </w:t>
      </w:r>
      <w:r w:rsidR="007645DD" w:rsidRPr="000D77DD">
        <w:rPr>
          <w:rFonts w:asciiTheme="minorHAnsi" w:hAnsiTheme="minorHAnsi"/>
          <w:bCs/>
        </w:rPr>
        <w:t xml:space="preserve"> from</w:t>
      </w:r>
      <w:proofErr w:type="gramEnd"/>
      <w:r w:rsidR="007645DD" w:rsidRPr="000D77DD">
        <w:rPr>
          <w:rFonts w:asciiTheme="minorHAnsi" w:hAnsiTheme="minorHAnsi"/>
          <w:bCs/>
        </w:rPr>
        <w:t xml:space="preserve"> an</w:t>
      </w:r>
      <w:r w:rsidR="007645DD" w:rsidRPr="000D77DD">
        <w:rPr>
          <w:rFonts w:asciiTheme="minorHAnsi" w:hAnsiTheme="minorHAnsi"/>
          <w:b/>
        </w:rPr>
        <w:t xml:space="preserve"> observed frequency distribution</w:t>
      </w:r>
      <w:r w:rsidR="00C14D88">
        <w:rPr>
          <w:rFonts w:asciiTheme="minorHAnsi" w:hAnsiTheme="minorHAnsi"/>
          <w:b/>
        </w:rPr>
        <w:t xml:space="preserve"> </w:t>
      </w:r>
      <w:r w:rsidR="00176F7B" w:rsidRPr="000D77DD">
        <w:rPr>
          <w:rFonts w:asciiTheme="minorHAnsi" w:hAnsiTheme="minorHAnsi"/>
          <w:bCs/>
        </w:rPr>
        <w:t xml:space="preserve">while Type B evaluations </w:t>
      </w:r>
      <w:r w:rsidR="007645DD" w:rsidRPr="000D77DD">
        <w:rPr>
          <w:rFonts w:asciiTheme="minorHAnsi" w:hAnsiTheme="minorHAnsi"/>
          <w:bCs/>
        </w:rPr>
        <w:t xml:space="preserve">from an assumed probability density function based on the degree of belief that an event will </w:t>
      </w:r>
      <w:proofErr w:type="gramStart"/>
      <w:r w:rsidR="007645DD" w:rsidRPr="000D77DD">
        <w:rPr>
          <w:rFonts w:asciiTheme="minorHAnsi" w:hAnsiTheme="minorHAnsi"/>
          <w:bCs/>
        </w:rPr>
        <w:t>occur  probability</w:t>
      </w:r>
      <w:proofErr w:type="gramEnd"/>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118"/>
      <w:r w:rsidR="00E75A94">
        <w:rPr>
          <w:rStyle w:val="af6"/>
        </w:rPr>
        <w:commentReference w:id="118"/>
      </w:r>
      <w:r w:rsidR="00C14D88">
        <w:rPr>
          <w:rFonts w:asciiTheme="minorHAnsi" w:hAnsiTheme="minorHAnsi"/>
          <w:bCs/>
        </w:rPr>
        <w:t xml:space="preserve">This statement is </w:t>
      </w:r>
      <w:del w:id="119" w:author="Fang" w:date="2025-11-18T15:05:00Z" w16du:dateUtc="2025-11-18T07:05:00Z">
        <w:r w:rsidR="00C14D88" w:rsidDel="002A3487">
          <w:rPr>
            <w:rFonts w:asciiTheme="minorHAnsi" w:hAnsiTheme="minorHAnsi"/>
            <w:bCs/>
          </w:rPr>
          <w:delText>ambigous</w:delText>
        </w:r>
      </w:del>
      <w:ins w:id="120" w:author="Fang" w:date="2025-11-18T15:05:00Z" w16du:dateUtc="2025-11-18T07:05:00Z">
        <w:r w:rsidR="002A3487">
          <w:rPr>
            <w:rFonts w:asciiTheme="minorHAnsi" w:hAnsiTheme="minorHAnsi"/>
            <w:bCs/>
          </w:rPr>
          <w:t>ambiguous</w:t>
        </w:r>
      </w:ins>
      <w:r w:rsidR="00C14D88">
        <w:rPr>
          <w:rFonts w:asciiTheme="minorHAnsi" w:hAnsiTheme="minorHAnsi"/>
          <w:bCs/>
        </w:rPr>
        <w:t xml:space="preserve"> since a frequency distribution becomes a probability distribution only when the number of observations is </w:t>
      </w:r>
      <w:del w:id="121" w:author="Fang" w:date="2025-11-18T15:05:00Z" w16du:dateUtc="2025-11-18T07:05:00Z">
        <w:r w:rsidR="00C14D88" w:rsidDel="002A3487">
          <w:rPr>
            <w:rFonts w:asciiTheme="minorHAnsi" w:hAnsiTheme="minorHAnsi"/>
            <w:bCs/>
          </w:rPr>
          <w:delText>infinte</w:delText>
        </w:r>
      </w:del>
      <w:ins w:id="122" w:author="Fang" w:date="2025-11-18T15:05:00Z" w16du:dateUtc="2025-11-18T07:05:00Z">
        <w:r w:rsidR="002A3487">
          <w:rPr>
            <w:rFonts w:asciiTheme="minorHAnsi" w:hAnsiTheme="minorHAnsi"/>
            <w:bCs/>
          </w:rPr>
          <w:t>infinite</w:t>
        </w:r>
      </w:ins>
      <w:r w:rsidR="00C14D88">
        <w:rPr>
          <w:rFonts w:asciiTheme="minorHAnsi" w:hAnsiTheme="minorHAnsi"/>
          <w:bCs/>
        </w:rPr>
        <w:t xml:space="preserve"> (</w:t>
      </w:r>
      <w:r w:rsidR="00C14D88" w:rsidRPr="00C14D88">
        <w:rPr>
          <w:rFonts w:asciiTheme="minorHAnsi" w:hAnsiTheme="minorHAnsi"/>
          <w:bCs/>
        </w:rPr>
        <w:t>Papoulis</w:t>
      </w:r>
      <w:r w:rsidR="00C14D88">
        <w:rPr>
          <w:rFonts w:asciiTheme="minorHAnsi" w:hAnsiTheme="minorHAnsi"/>
          <w:bCs/>
        </w:rPr>
        <w:t>, xx</w:t>
      </w:r>
      <w:proofErr w:type="gramStart"/>
      <w:r w:rsidR="00C14D88">
        <w:rPr>
          <w:rFonts w:asciiTheme="minorHAnsi" w:hAnsiTheme="minorHAnsi"/>
          <w:bCs/>
        </w:rPr>
        <w:t>)  so</w:t>
      </w:r>
      <w:proofErr w:type="gramEnd"/>
      <w:r w:rsidR="00C14D88">
        <w:rPr>
          <w:rFonts w:asciiTheme="minorHAnsi" w:hAnsiTheme="minorHAnsi"/>
          <w:bCs/>
        </w:rPr>
        <w:t xml:space="preserve"> deriving a pdf from a frequency distribution of finite data requires an </w:t>
      </w:r>
      <w:r w:rsidR="00C14D88">
        <w:rPr>
          <w:rFonts w:asciiTheme="minorHAnsi" w:hAnsiTheme="minorHAnsi"/>
          <w:bCs/>
        </w:rPr>
        <w:lastRenderedPageBreak/>
        <w:t>assumed probability density function which negates the distinction between Type A and Type B.  Here, we correct the definition of a Type A validation of uncertainty as “</w:t>
      </w:r>
      <w:r w:rsidR="00C14D88" w:rsidRPr="000D77DD">
        <w:rPr>
          <w:rFonts w:asciiTheme="minorHAnsi" w:hAnsiTheme="minorHAnsi"/>
          <w:bCs/>
        </w:rPr>
        <w:t xml:space="preserve">Type A evaluations of </w:t>
      </w:r>
      <m:oMath>
        <m:r>
          <w:rPr>
            <w:rFonts w:ascii="Cambria Math" w:hAnsi="Cambria Math"/>
          </w:rPr>
          <m:t>u</m:t>
        </m:r>
      </m:oMath>
      <w:r w:rsidR="00C14D88" w:rsidRPr="000D77DD">
        <w:rPr>
          <w:rFonts w:asciiTheme="minorHAnsi" w:hAnsiTheme="minorHAnsi"/>
          <w:bCs/>
        </w:rPr>
        <w:t xml:space="preserve"> components are obtained from a</w:t>
      </w:r>
      <w:r w:rsidR="00C14D88">
        <w:rPr>
          <w:rFonts w:asciiTheme="minorHAnsi" w:hAnsiTheme="minorHAnsi"/>
          <w:bCs/>
        </w:rPr>
        <w:t>n</w:t>
      </w:r>
      <w:r w:rsidR="00C14D88" w:rsidRPr="000D77DD">
        <w:rPr>
          <w:rFonts w:asciiTheme="minorHAnsi" w:hAnsiTheme="minorHAnsi"/>
          <w:b/>
        </w:rPr>
        <w:t xml:space="preserve"> observed frequency distribution</w:t>
      </w:r>
      <w:r w:rsidR="00C14D88">
        <w:rPr>
          <w:rFonts w:asciiTheme="minorHAnsi" w:hAnsiTheme="minorHAnsi"/>
          <w:b/>
        </w:rPr>
        <w:t xml:space="preserve"> </w:t>
      </w:r>
      <w:r w:rsidR="00C14D88" w:rsidRPr="000D77DD">
        <w:rPr>
          <w:rFonts w:asciiTheme="minorHAnsi" w:hAnsiTheme="minorHAnsi"/>
          <w:bCs/>
        </w:rPr>
        <w:t xml:space="preserve">while Type B evaluations from an assumed probability density function based on the degree of belief that an event will </w:t>
      </w:r>
      <w:proofErr w:type="gramStart"/>
      <w:r w:rsidR="00C14D88" w:rsidRPr="000D77DD">
        <w:rPr>
          <w:rFonts w:asciiTheme="minorHAnsi" w:hAnsiTheme="minorHAnsi"/>
          <w:bCs/>
        </w:rPr>
        <w:t>occur  probability</w:t>
      </w:r>
      <w:proofErr w:type="gramEnd"/>
      <w:r w:rsidR="00377EBD">
        <w:rPr>
          <w:rFonts w:asciiTheme="minorHAnsi" w:hAnsiTheme="minorHAnsi"/>
          <w:bCs/>
        </w:rPr>
        <w:t>.</w:t>
      </w:r>
      <w:r w:rsidR="00C14D88">
        <w:rPr>
          <w:rFonts w:asciiTheme="minorHAnsi" w:hAnsiTheme="minorHAnsi"/>
          <w:b/>
        </w:rPr>
        <w:t>”</w:t>
      </w:r>
      <w:r w:rsidR="00377EBD">
        <w:rPr>
          <w:rFonts w:asciiTheme="minorHAnsi" w:hAnsiTheme="minorHAnsi"/>
          <w:b/>
        </w:rPr>
        <w:t xml:space="preserve">  </w:t>
      </w:r>
      <w:r w:rsidR="00377EBD" w:rsidRPr="00377EBD">
        <w:rPr>
          <w:rFonts w:asciiTheme="minorHAnsi" w:hAnsiTheme="minorHAnsi"/>
          <w:bCs/>
        </w:rPr>
        <w:t>This rather abstract distinction impacts both conformity tests and their representativeness.</w:t>
      </w:r>
      <w:r w:rsidR="00377EBD">
        <w:rPr>
          <w:rFonts w:asciiTheme="minorHAnsi" w:hAnsiTheme="minorHAnsi"/>
          <w:b/>
        </w:rPr>
        <w:t xml:space="preserve">  </w:t>
      </w:r>
    </w:p>
    <w:p w14:paraId="4581CC60" w14:textId="7E9B3939" w:rsidR="00EA3D0E" w:rsidRPr="00C14D88" w:rsidRDefault="00C14D88" w:rsidP="00C14D88">
      <w:pPr>
        <w:spacing w:line="360" w:lineRule="auto"/>
        <w:rPr>
          <w:rFonts w:asciiTheme="minorHAnsi" w:hAnsiTheme="minorHAnsi"/>
          <w:b/>
          <w:lang w:val="en-US"/>
        </w:rPr>
      </w:pPr>
      <w:r w:rsidRPr="00C14D88">
        <w:rPr>
          <w:rFonts w:asciiTheme="minorHAnsi" w:hAnsiTheme="minorHAnsi"/>
          <w:b/>
          <w:noProof/>
          <w:lang w:val="en-US"/>
        </w:rPr>
        <w:drawing>
          <wp:inline distT="0" distB="0" distL="0" distR="0" wp14:anchorId="52C5B3DC" wp14:editId="4AC4F764">
            <wp:extent cx="9525" cy="9525"/>
            <wp:effectExtent l="0" t="0" r="0" b="0"/>
            <wp:docPr id="1078444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1F1C050" w14:textId="43F07385" w:rsidR="00A850B9" w:rsidRDefault="00A850B9" w:rsidP="001A4050">
      <w:pPr>
        <w:pStyle w:val="4"/>
        <w:numPr>
          <w:ilvl w:val="3"/>
          <w:numId w:val="11"/>
        </w:numPr>
      </w:pPr>
      <w:r>
        <w:t>Type A Validation</w:t>
      </w:r>
    </w:p>
    <w:p w14:paraId="7A479F48" w14:textId="77777777" w:rsidR="00E220F1" w:rsidRPr="00E220F1" w:rsidRDefault="00E220F1" w:rsidP="00E220F1"/>
    <w:p w14:paraId="2CE8FA06" w14:textId="6BA23C27" w:rsidR="00050AD1" w:rsidRDefault="00050AD1" w:rsidP="000D77DD">
      <w:pPr>
        <w:spacing w:line="360" w:lineRule="auto"/>
      </w:pPr>
      <w:r w:rsidRPr="000D77DD">
        <w:rPr>
          <w:bCs/>
        </w:rPr>
        <w:t>Type A</w:t>
      </w:r>
      <w:r w:rsidRPr="00A850B9">
        <w:t xml:space="preserve"> </w:t>
      </w:r>
      <w:r w:rsidR="00E00E13">
        <w:t xml:space="preserve">validation </w:t>
      </w:r>
      <w:r>
        <w:t xml:space="preserve">estimates </w:t>
      </w:r>
      <w:r w:rsidRPr="00E00E13">
        <w:rPr>
          <w:b/>
          <w:bCs/>
        </w:rPr>
        <w:t>parameters</w:t>
      </w:r>
      <w:r>
        <w:t xml:space="preserve">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w:t>
      </w:r>
      <w:r w:rsidR="00E00E13">
        <w:t xml:space="preserve"> both numerical quantities </w:t>
      </w:r>
      <w:proofErr w:type="gramStart"/>
      <w:r>
        <w:t>In</w:t>
      </w:r>
      <w:proofErr w:type="gramEnd"/>
      <w:r>
        <w:t xml:space="preserve">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w:t>
      </w:r>
      <w:proofErr w:type="gramStart"/>
      <w:r w:rsidR="00FB57F8">
        <w:t xml:space="preserve">both </w:t>
      </w:r>
      <w:r>
        <w:t xml:space="preserve"> be</w:t>
      </w:r>
      <w:proofErr w:type="gramEnd"/>
      <w:r>
        <w:t xml:space="preserv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4"/>
        <w:numPr>
          <w:ilvl w:val="3"/>
          <w:numId w:val="11"/>
        </w:numPr>
        <w:rPr>
          <w:bCs/>
        </w:rPr>
      </w:pPr>
      <w:r w:rsidRPr="00A850B9">
        <w:rPr>
          <w:bCs/>
        </w:rPr>
        <w:t>Type B Validation</w:t>
      </w:r>
    </w:p>
    <w:p w14:paraId="6E143379" w14:textId="77777777" w:rsidR="0088393E" w:rsidRPr="0088393E" w:rsidRDefault="0088393E" w:rsidP="0091193E"/>
    <w:p w14:paraId="221B6991" w14:textId="2BAA0ADF" w:rsidR="00050AD1" w:rsidRPr="000D77DD" w:rsidRDefault="00050AD1" w:rsidP="000D77DD">
      <w:pPr>
        <w:pStyle w:val="a9"/>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The prior distribution can come from expert knowledge only or</w:t>
      </w:r>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w:t>
      </w:r>
      <w:proofErr w:type="gramStart"/>
      <w:r w:rsidR="00FB57F8" w:rsidRPr="000D77DD">
        <w:rPr>
          <w:color w:val="000000"/>
        </w:rPr>
        <w:t>that  validation</w:t>
      </w:r>
      <w:proofErr w:type="gramEnd"/>
      <w:r w:rsidR="00FB57F8" w:rsidRPr="000D77DD">
        <w:rPr>
          <w:color w:val="000000"/>
        </w:rPr>
        <w:t xml:space="preserve"> be performed </w:t>
      </w:r>
      <w:proofErr w:type="gramStart"/>
      <w:r w:rsidR="00FB57F8" w:rsidRPr="000D77DD">
        <w:rPr>
          <w:color w:val="000000"/>
        </w:rPr>
        <w:t>using  reference</w:t>
      </w:r>
      <w:proofErr w:type="gramEnd"/>
      <w:r w:rsidR="00FB57F8" w:rsidRPr="000D77DD">
        <w:rPr>
          <w:color w:val="000000"/>
        </w:rPr>
        <w:t xml:space="preserve"> measurements, here the prior is </w:t>
      </w:r>
      <w:proofErr w:type="gramStart"/>
      <w:r w:rsidR="00FB57F8" w:rsidRPr="000D77DD">
        <w:rPr>
          <w:color w:val="000000"/>
        </w:rPr>
        <w:t>used .</w:t>
      </w:r>
      <w:proofErr w:type="gramEnd"/>
      <w:r w:rsidR="00FB57F8" w:rsidRPr="000D77DD">
        <w:rPr>
          <w:color w:val="000000"/>
        </w:rPr>
        <w:t xml:space="preserve">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w:t>
      </w:r>
      <w:r>
        <w:lastRenderedPageBreak/>
        <w:t xml:space="preserve">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w:t>
      </w:r>
      <w:proofErr w:type="gramStart"/>
      <w:r w:rsidR="00D850B3" w:rsidRPr="000D77DD">
        <w:rPr>
          <w:lang w:val="en"/>
        </w:rPr>
        <w:t>frequency distributions</w:t>
      </w:r>
      <w:proofErr w:type="gramEnd"/>
      <w:r w:rsidR="00D850B3" w:rsidRPr="000D77DD">
        <w:rPr>
          <w:lang w:val="en"/>
        </w:rPr>
        <w:t xml:space="preserve"> defined as “a summarized grouping of data divided into mutually exclusive classes and the number of occurrences in a class.” and Type A parameters are numbers related to the data .  With priors </w:t>
      </w:r>
      <m:oMath>
        <m:r>
          <w:rPr>
            <w:rFonts w:ascii="Cambria Math" w:hAnsi="Cambria Math"/>
          </w:rPr>
          <m:t>e</m:t>
        </m:r>
      </m:oMath>
      <w:r w:rsidR="00D850B3" w:rsidRPr="000D77DD">
        <w:rPr>
          <w:lang w:val="en"/>
        </w:rPr>
        <w:t xml:space="preserve"> are samples of a probability distribution., defined as :a </w:t>
      </w:r>
      <w:hyperlink r:id="rId20" w:history="1">
        <w:r w:rsidR="00D850B3" w:rsidRPr="000D77DD">
          <w:rPr>
            <w:rStyle w:val="ae"/>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1" w:history="1">
        <w:r w:rsidR="00D850B3" w:rsidRPr="000D77DD">
          <w:rPr>
            <w:rStyle w:val="ae"/>
            <w:lang w:val="en"/>
          </w:rPr>
          <w:t>experiment</w:t>
        </w:r>
      </w:hyperlink>
      <w:r w:rsidR="00D850B3" w:rsidRPr="000D77DD">
        <w:rPr>
          <w:lang w:val="en"/>
        </w:rPr>
        <w:t xml:space="preserve"> and Type A parameters are now statistics of the probability distribution.  Because of the priors,</w:t>
      </w:r>
      <w:r>
        <w:t xml:space="preserve"> the validation experiment </w:t>
      </w:r>
      <w:r w:rsidR="00377EBD">
        <w:t>is</w:t>
      </w:r>
      <w:r>
        <w:t xml:space="preserve"> a statistical experiment</w:t>
      </w:r>
      <w:r w:rsidR="00377EBD">
        <w:t xml:space="preserve"> since it attempts to make inferences about a population based on a sample</w:t>
      </w:r>
      <w:r w:rsidR="00D850B3">
        <w:t xml:space="preserve"> (Box et al. 2005).  Statistical experiments </w:t>
      </w:r>
      <w:proofErr w:type="gramStart"/>
      <w:r w:rsidR="00D850B3">
        <w:t xml:space="preserve">have </w:t>
      </w:r>
      <w:r>
        <w:t xml:space="preserve"> three</w:t>
      </w:r>
      <w:proofErr w:type="gramEnd"/>
      <w:r>
        <w:t xml:space="preserv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123"/>
        </w:sdtContent>
      </w:sdt>
      <w:r w:rsidRPr="000D77DD">
        <w:rPr>
          <w:color w:val="000000"/>
        </w:rPr>
        <w:t>Tyukavina et al. 2025</w:t>
      </w:r>
      <w:commentRangeEnd w:id="123"/>
      <w:r>
        <w:commentReference w:id="123"/>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a9"/>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a9"/>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w:t>
      </w:r>
      <w:proofErr w:type="gramStart"/>
      <w:r w:rsidR="008B3FBE" w:rsidRPr="000D77DD">
        <w:rPr>
          <w:color w:val="000000"/>
        </w:rPr>
        <w:t>individual</w:t>
      </w:r>
      <w:r w:rsidRPr="000D77DD">
        <w:rPr>
          <w:color w:val="000000"/>
        </w:rPr>
        <w:t xml:space="preserve">  RM</w:t>
      </w:r>
      <w:proofErr w:type="gramEnd"/>
      <w:r w:rsidRPr="000D77DD">
        <w:rPr>
          <w:color w:val="000000"/>
        </w:rPr>
        <w:t xml:space="preserve">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a9"/>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124"/>
      <w:r w:rsidR="008B3FBE" w:rsidRPr="000D77DD">
        <w:rPr>
          <w:color w:val="000000"/>
        </w:rPr>
        <w:t xml:space="preserve">given observed differences at matchups with their associated uncertainties, </w:t>
      </w:r>
      <w:r w:rsidRPr="000D77DD">
        <w:rPr>
          <w:color w:val="000000"/>
        </w:rPr>
        <w:t xml:space="preserve"> </w:t>
      </w:r>
      <w:commentRangeEnd w:id="124"/>
      <w:r w:rsidR="008B3FBE">
        <w:rPr>
          <w:rStyle w:val="af6"/>
        </w:rPr>
        <w:commentReference w:id="124"/>
      </w:r>
      <w:r w:rsidRPr="000D77DD">
        <w:rPr>
          <w:color w:val="000000"/>
        </w:rPr>
        <w:t>and report these estimates in 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125" w:name="_heading=h.7j751jpqg66d" w:colFirst="0" w:colLast="0"/>
      <w:bookmarkEnd w:id="125"/>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126"/>
      <w:commentRangeStart w:id="127"/>
      <w:r>
        <w:t xml:space="preserve"> </w:t>
      </w:r>
      <w:commentRangeEnd w:id="126"/>
      <w:r>
        <w:commentReference w:id="126"/>
      </w:r>
      <w:commentRangeEnd w:id="127"/>
      <w:r w:rsidR="006B282D">
        <w:rPr>
          <w:rStyle w:val="af6"/>
        </w:rPr>
        <w:commentReference w:id="127"/>
      </w:r>
      <w:r>
        <w:t>over spatial extents coarser than typical in-situ LAI/FAPAR surveys (</w:t>
      </w:r>
      <w:sdt>
        <w:sdtPr>
          <w:tag w:val="goog_rdk_28"/>
          <w:id w:val="2073872335"/>
        </w:sdtPr>
        <w:sdtContent>
          <w:commentRangeStart w:id="128"/>
        </w:sdtContent>
      </w:sdt>
      <w:r>
        <w:t>Fernandes et al. 2003; Garrigues et al., 2008; Camacho et al., 2013; Fang et al., 2013; Fernandes et al. 2014; Weiss et al., 2014; Fang et al. 2019a;  Fang et al., 2019b;  Brown et al. 2020; Baret et al., 2021; Camacho et al., 2021</w:t>
      </w:r>
      <w:commentRangeEnd w:id="128"/>
      <w:r>
        <w:commentReference w:id="128"/>
      </w:r>
      <w:r>
        <w:t>).  This matching problem exists to a lesser extent for decametric products (</w:t>
      </w:r>
      <w:sdt>
        <w:sdtPr>
          <w:tag w:val="goog_rdk_29"/>
          <w:id w:val="382264944"/>
        </w:sdtPr>
        <w:sdtContent>
          <w:commentRangeStart w:id="129"/>
        </w:sdtContent>
      </w:sdt>
      <w:r>
        <w:t>Brown et al., 2021; Fernandes et al. 2023</w:t>
      </w:r>
      <w:commentRangeEnd w:id="129"/>
      <w:r>
        <w:commentReference w:id="129"/>
      </w:r>
      <w:r>
        <w:t xml:space="preserve">) but other issues </w:t>
      </w:r>
      <w:r w:rsidR="008B3FBE">
        <w:t>remain</w:t>
      </w:r>
      <w:r w:rsidR="00B51B77">
        <w:t>: the</w:t>
      </w:r>
      <w:r>
        <w:t xml:space="preserve"> representativeness of validation statistics based on limited </w:t>
      </w:r>
      <w:proofErr w:type="gramStart"/>
      <w:r>
        <w:t>matchups</w:t>
      </w:r>
      <w:r w:rsidR="00B51B77">
        <w:t>,  quantifying</w:t>
      </w:r>
      <w:proofErr w:type="gramEnd"/>
      <w:r w:rsidR="00B51B77">
        <w:t xml:space="preserve"> the uncertainty </w:t>
      </w:r>
      <w:r w:rsidR="00B51B77">
        <w:lastRenderedPageBreak/>
        <w:t xml:space="preserve">associated with estimated errors, </w:t>
      </w:r>
      <w:proofErr w:type="gramStart"/>
      <w:r w:rsidR="00B51B77">
        <w:t xml:space="preserve">and </w:t>
      </w:r>
      <w:r>
        <w:t xml:space="preserve"> the</w:t>
      </w:r>
      <w:proofErr w:type="gramEnd"/>
      <w:r>
        <w:t xml:space="preserve"> need to account for RM uncertainty when estimating these statistics, that are only partially addressed in existing validation studies.  These issues give rise to </w:t>
      </w:r>
      <w:sdt>
        <w:sdtPr>
          <w:tag w:val="goog_rdk_30"/>
          <w:id w:val="1039273835"/>
        </w:sdtPr>
        <w:sdtContent>
          <w:commentRangeStart w:id="130"/>
        </w:sdtContent>
      </w:sdt>
      <w:r>
        <w:t xml:space="preserve">research gaps categorized here </w:t>
      </w:r>
      <w:commentRangeEnd w:id="130"/>
      <w:r>
        <w:commentReference w:id="130"/>
      </w:r>
      <w:r>
        <w:t>using the three components of validation experiments.</w:t>
      </w:r>
      <w:r w:rsidR="00CD0E27">
        <w:t xml:space="preserve"> </w:t>
      </w:r>
    </w:p>
    <w:p w14:paraId="7F6D0079" w14:textId="687179EA" w:rsidR="00CB75FC" w:rsidRDefault="00CB75FC">
      <w:pPr>
        <w:spacing w:line="360" w:lineRule="auto"/>
      </w:pPr>
    </w:p>
    <w:p w14:paraId="7F6D007A" w14:textId="105C668C" w:rsidR="00CB75FC" w:rsidRDefault="00D8059B" w:rsidP="001A4050">
      <w:pPr>
        <w:pStyle w:val="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proofErr w:type="gramStart"/>
      <w:r w:rsidR="00467C99" w:rsidRPr="000D77DD">
        <w:rPr>
          <w:color w:val="000000"/>
        </w:rPr>
        <w:t>)</w:t>
      </w:r>
      <w:r w:rsidR="008B3FBE" w:rsidRPr="000D77DD">
        <w:rPr>
          <w:color w:val="000000"/>
        </w:rPr>
        <w:t xml:space="preserve">, </w:t>
      </w:r>
      <w:r w:rsidR="001E2C9C" w:rsidRPr="000D77DD">
        <w:rPr>
          <w:color w:val="000000"/>
        </w:rPr>
        <w:t xml:space="preserve"> that</w:t>
      </w:r>
      <w:proofErr w:type="gramEnd"/>
      <w:r w:rsidR="001E2C9C" w:rsidRPr="000D77DD">
        <w:rPr>
          <w:color w:val="000000"/>
        </w:rPr>
        <w:t xml:space="preserve">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w:t>
      </w:r>
      <w:proofErr w:type="gramStart"/>
      <w:r w:rsidR="00467C99" w:rsidRPr="000D77DD">
        <w:rPr>
          <w:color w:val="000000"/>
        </w:rPr>
        <w:t>longer term</w:t>
      </w:r>
      <w:proofErr w:type="gramEnd"/>
      <w:r w:rsidR="00467C99" w:rsidRPr="000D77DD">
        <w:rPr>
          <w:color w:val="000000"/>
        </w:rPr>
        <w:t xml:space="preserve"> samples over limited sites (Figure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2"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131" w:name="_Ref211525443"/>
    </w:p>
    <w:p w14:paraId="1F6E11AA" w14:textId="77777777" w:rsidR="005109A0" w:rsidRPr="00884EAB" w:rsidRDefault="005109A0" w:rsidP="000D77DD">
      <w:r>
        <w:rPr>
          <w:noProof/>
        </w:rPr>
        <w:lastRenderedPageBreak/>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af5"/>
      </w:pPr>
      <w:bookmarkStart w:id="132" w:name="_Ref213411356"/>
      <w:r>
        <w:t xml:space="preserve">Figure </w:t>
      </w:r>
      <w:fldSimple w:instr=" SEQ Figure \* ARABIC ">
        <w:r w:rsidR="00B02277">
          <w:rPr>
            <w:noProof/>
          </w:rPr>
          <w:t>1</w:t>
        </w:r>
      </w:fldSimple>
      <w:bookmarkEnd w:id="131"/>
      <w:bookmarkEnd w:id="132"/>
      <w:r>
        <w:t xml:space="preserve">.  </w:t>
      </w:r>
      <w:r w:rsidRPr="00D96BD3">
        <w:t xml:space="preserve"> </w:t>
      </w:r>
      <w:r w:rsidRPr="00A476F9">
        <w:t> </w:t>
      </w:r>
      <w:r>
        <w:t xml:space="preserve">(Top) Location and number of grounded EO  </w:t>
      </w:r>
      <w:commentRangeStart w:id="133"/>
      <w:r w:rsidRPr="00A476F9">
        <w:t xml:space="preserve"> </w:t>
      </w:r>
      <w:r>
        <w:t>FRM</w:t>
      </w:r>
      <w:r w:rsidRPr="00A476F9">
        <w:t xml:space="preserve"> sites </w:t>
      </w:r>
      <w:commentRangeEnd w:id="133"/>
      <w:r>
        <w:rPr>
          <w:rStyle w:val="af6"/>
          <w:i w:val="0"/>
          <w:iCs w:val="0"/>
          <w:color w:val="auto"/>
        </w:rPr>
        <w:commentReference w:id="133"/>
      </w:r>
      <w:r>
        <w:t xml:space="preserve">detailed in Appendix </w:t>
      </w:r>
      <w:proofErr w:type="gramStart"/>
      <w:r>
        <w:t>A,  (</w:t>
      </w:r>
      <w:proofErr w:type="gramEnd"/>
      <w:r>
        <w:t xml:space="preserve">Middle) of matchups with S2 products derived using SL2P, (bottom) approximate matchups with GEDI products (probably 40% lower than </w:t>
      </w:r>
      <w:proofErr w:type="gramStart"/>
      <w:r>
        <w:t xml:space="preserve">indicated </w:t>
      </w:r>
      <w:r w:rsidRPr="00A476F9">
        <w:t>)</w:t>
      </w:r>
      <w:proofErr w:type="gramEnd"/>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134"/>
      <w:r w:rsidR="0045030B" w:rsidRPr="000D77DD">
        <w:rPr>
          <w:color w:val="000000"/>
        </w:rPr>
        <w:t>xx</w:t>
      </w:r>
      <w:commentRangeEnd w:id="134"/>
      <w:r w:rsidR="0045030B">
        <w:commentReference w:id="134"/>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lastRenderedPageBreak/>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w:t>
      </w:r>
      <w:proofErr w:type="gramStart"/>
      <w:r w:rsidRPr="000D77DD">
        <w:rPr>
          <w:color w:val="000000"/>
        </w:rPr>
        <w:t>raises</w:t>
      </w:r>
      <w:proofErr w:type="gramEnd"/>
      <w:r w:rsidRPr="000D77DD">
        <w:rPr>
          <w:color w:val="000000"/>
        </w:rPr>
        <w:t xml:space="preserve">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proofErr w:type="gramStart"/>
      <w:r w:rsidR="00B76405" w:rsidRPr="000D77DD">
        <w:rPr>
          <w:i/>
          <w:color w:val="000000"/>
        </w:rPr>
        <w:t xml:space="preserve">available </w:t>
      </w:r>
      <w:r w:rsidR="002444A9" w:rsidRPr="000D77DD">
        <w:rPr>
          <w:i/>
          <w:color w:val="000000"/>
        </w:rPr>
        <w:t xml:space="preserve"> matchups</w:t>
      </w:r>
      <w:proofErr w:type="gramEnd"/>
      <w:r w:rsidR="002444A9" w:rsidRPr="000D77DD">
        <w:rPr>
          <w:i/>
          <w:color w:val="000000"/>
        </w:rPr>
        <w:t xml:space="preserve">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a9"/>
        <w:spacing w:line="360" w:lineRule="auto"/>
        <w:ind w:left="600"/>
      </w:pPr>
      <w:r>
        <w:t>The response design includes</w:t>
      </w:r>
    </w:p>
    <w:p w14:paraId="7F6D0093" w14:textId="4C2FC392" w:rsidR="00CB75FC" w:rsidRDefault="00D8059B" w:rsidP="001A4050">
      <w:pPr>
        <w:pStyle w:val="a9"/>
        <w:numPr>
          <w:ilvl w:val="0"/>
          <w:numId w:val="13"/>
        </w:numPr>
        <w:pBdr>
          <w:top w:val="nil"/>
          <w:left w:val="nil"/>
          <w:bottom w:val="nil"/>
          <w:right w:val="nil"/>
          <w:between w:val="nil"/>
        </w:pBdr>
        <w:spacing w:after="0" w:line="360" w:lineRule="auto"/>
      </w:pPr>
      <w:r w:rsidRPr="000D77DD">
        <w:rPr>
          <w:color w:val="000000"/>
        </w:rPr>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a9"/>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a9"/>
        <w:spacing w:line="360" w:lineRule="auto"/>
        <w:ind w:left="600"/>
      </w:pPr>
      <w:r>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 xml:space="preserve">ncertainty estimates of </w:t>
      </w:r>
      <w:proofErr w:type="gramStart"/>
      <w:r w:rsidR="00550A62">
        <w:t>FRM</w:t>
      </w:r>
      <w:r w:rsidR="0075790A">
        <w:t xml:space="preserve"> </w:t>
      </w:r>
      <w:r w:rsidR="00E90C7E">
        <w:t xml:space="preserve"> </w:t>
      </w:r>
      <w:r w:rsidR="0075790A">
        <w:t>(</w:t>
      </w:r>
      <w:proofErr w:type="gramEnd"/>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135"/>
        </w:sdtContent>
      </w:sdt>
      <w:r w:rsidR="006C31B1">
        <w:t xml:space="preserve">Mason et al., 2012; Malone et al., </w:t>
      </w:r>
      <w:proofErr w:type="gramStart"/>
      <w:r w:rsidR="006C31B1">
        <w:t>2002;  Demarez</w:t>
      </w:r>
      <w:proofErr w:type="gramEnd"/>
      <w:r w:rsidR="006C31B1">
        <w:t>, et al., 2008</w:t>
      </w:r>
      <w:commentRangeEnd w:id="135"/>
      <w:r w:rsidR="006C31B1">
        <w:commentReference w:id="135"/>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136"/>
      <w:r w:rsidR="0075790A" w:rsidRPr="000D77DD">
        <w:rPr>
          <w:color w:val="000000"/>
        </w:rPr>
        <w:t xml:space="preserve">Addressing gaps in methods for quantifying FRM uncertainty and apparent bias are outside the scope of </w:t>
      </w:r>
      <w:r w:rsidR="00577B36" w:rsidRPr="000D77DD">
        <w:rPr>
          <w:color w:val="000000"/>
        </w:rPr>
        <w:t xml:space="preserve">this </w:t>
      </w:r>
      <w:proofErr w:type="gramStart"/>
      <w:r w:rsidR="00577B36" w:rsidRPr="000D77DD">
        <w:rPr>
          <w:color w:val="000000"/>
        </w:rPr>
        <w:t xml:space="preserve">method </w:t>
      </w:r>
      <w:r w:rsidR="0075790A" w:rsidRPr="000D77DD">
        <w:rPr>
          <w:color w:val="000000"/>
        </w:rPr>
        <w:t xml:space="preserve"> as</w:t>
      </w:r>
      <w:proofErr w:type="gramEnd"/>
      <w:r w:rsidR="0075790A" w:rsidRPr="000D77DD">
        <w:rPr>
          <w:color w:val="000000"/>
        </w:rPr>
        <w:t xml:space="preserve"> FRM </w:t>
      </w:r>
      <w:r w:rsidR="00577B36" w:rsidRPr="000D77DD">
        <w:rPr>
          <w:color w:val="000000"/>
        </w:rPr>
        <w:t>require</w:t>
      </w:r>
      <w:r w:rsidR="0075790A" w:rsidRPr="000D77DD">
        <w:rPr>
          <w:color w:val="000000"/>
        </w:rPr>
        <w:t xml:space="preserve"> in-situ rather than remote sensing surveys.   </w:t>
      </w:r>
      <w:commentRangeEnd w:id="136"/>
      <w:r w:rsidR="0075790A">
        <w:rPr>
          <w:rStyle w:val="af6"/>
        </w:rPr>
        <w:commentReference w:id="136"/>
      </w:r>
    </w:p>
    <w:p w14:paraId="053A20FA" w14:textId="77777777" w:rsidR="006C31B1" w:rsidRDefault="006C31B1" w:rsidP="00550A62">
      <w:pPr>
        <w:spacing w:line="360" w:lineRule="auto"/>
      </w:pPr>
    </w:p>
    <w:p w14:paraId="363F978C" w14:textId="763B591D" w:rsidR="00C4493B" w:rsidRDefault="006C31B1" w:rsidP="000D77DD">
      <w:pPr>
        <w:pStyle w:val="a9"/>
        <w:spacing w:line="360" w:lineRule="auto"/>
        <w:ind w:left="600"/>
      </w:pPr>
      <w:r>
        <w:t xml:space="preserve">The process of determining matchups </w:t>
      </w:r>
      <w:r w:rsidR="00577B36">
        <w:t xml:space="preserve">will generally result in </w:t>
      </w:r>
      <w:proofErr w:type="gramStart"/>
      <w:r w:rsidR="00577B36">
        <w:t>greater  uncertainty</w:t>
      </w:r>
      <w:proofErr w:type="gramEnd"/>
      <w:r w:rsidR="00577B36">
        <w:t xml:space="preserve">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w:t>
      </w:r>
      <w:r w:rsidR="00577B36">
        <w:lastRenderedPageBreak/>
        <w:t xml:space="preserve">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a9"/>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a9"/>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a9"/>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where </w:t>
      </w:r>
      <m:oMath>
        <m:r>
          <w:rPr>
            <w:rFonts w:ascii="Cambria Math" w:hAnsi="Cambria Math"/>
          </w:rPr>
          <m:t>x</m:t>
        </m:r>
      </m:oMath>
      <w:r w:rsidR="00207D98">
        <w:t xml:space="preserve"> corresponds to location and regression </w:t>
      </w:r>
      <w:proofErr w:type="gramStart"/>
      <w:r w:rsidR="00207D98">
        <w:t>estimators  where</w:t>
      </w:r>
      <w:proofErr w:type="gramEnd"/>
      <w:r w:rsidR="00207D98">
        <w:t xml:space="preserv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a9"/>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regression estimators that account for measurement errors in regressors and response (Fernandes and Leblanc, 2006; Tang et al., </w:t>
      </w:r>
      <w:proofErr w:type="gramStart"/>
      <w:r w:rsidRPr="000D77DD">
        <w:rPr>
          <w:color w:val="000000"/>
        </w:rPr>
        <w:t>xx;  Camacho</w:t>
      </w:r>
      <w:proofErr w:type="gramEnd"/>
      <w:r w:rsidRPr="000D77DD">
        <w:rPr>
          <w:color w:val="000000"/>
        </w:rPr>
        <w:t xml:space="preserve"> et al., 2024).  </w:t>
      </w:r>
      <w:r w:rsidR="00207D98" w:rsidRPr="000D77DD">
        <w:rPr>
          <w:color w:val="000000"/>
        </w:rPr>
        <w:t>This assumption is incorrect as t</w:t>
      </w:r>
      <w:r w:rsidRPr="000D77DD">
        <w:rPr>
          <w:color w:val="000000"/>
        </w:rPr>
        <w:t xml:space="preserve">here </w:t>
      </w:r>
      <w:proofErr w:type="gramStart"/>
      <w:r w:rsidRPr="000D77DD">
        <w:rPr>
          <w:color w:val="000000"/>
        </w:rPr>
        <w:t>is</w:t>
      </w:r>
      <w:proofErr w:type="gramEnd"/>
      <w:r w:rsidRPr="000D77DD">
        <w:rPr>
          <w:color w:val="000000"/>
        </w:rPr>
        <w:t xml:space="preserve"> no such regression estimators that is a prior unbiased although the Thiel-Sen regression estimate is consistent a </w:t>
      </w:r>
      <w:proofErr w:type="gramStart"/>
      <w:r w:rsidRPr="000D77DD">
        <w:rPr>
          <w:color w:val="000000"/>
        </w:rPr>
        <w:t>priori  (</w:t>
      </w:r>
      <w:proofErr w:type="gramEnd"/>
      <w:r w:rsidRPr="000D77DD">
        <w:rPr>
          <w:color w:val="000000"/>
        </w:rPr>
        <w:t xml:space="preserve">Fernandes and Leblanc, 2006).   </w:t>
      </w:r>
      <w:proofErr w:type="gramStart"/>
      <w:r w:rsidRPr="000D77DD">
        <w:rPr>
          <w:color w:val="000000"/>
        </w:rPr>
        <w:t>Additionally,  all</w:t>
      </w:r>
      <w:proofErr w:type="gramEnd"/>
      <w:r w:rsidRPr="000D77DD">
        <w:rPr>
          <w:color w:val="000000"/>
        </w:rPr>
        <w:t xml:space="preserve">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a9"/>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 xml:space="preserve">can be modelled as the Euclidean sum of the FRM standard uncertainty </w:t>
      </w:r>
      <w:proofErr w:type="gramStart"/>
      <w:r w:rsidR="00C66D61" w:rsidRPr="000D77DD">
        <w:rPr>
          <w:color w:val="000000"/>
        </w:rPr>
        <w:t>and  the</w:t>
      </w:r>
      <w:proofErr w:type="gramEnd"/>
      <w:r w:rsidR="00C66D61" w:rsidRPr="000D77DD">
        <w:rPr>
          <w:color w:val="000000"/>
        </w:rPr>
        <w:t xml:space="preserv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w:t>
      </w:r>
      <w:proofErr w:type="gramStart"/>
      <w:r w:rsidRPr="000D77DD">
        <w:rPr>
          <w:color w:val="000000"/>
        </w:rPr>
        <w:t>using  FRE</w:t>
      </w:r>
      <w:proofErr w:type="gramEnd"/>
      <w:r w:rsidRPr="000D77DD">
        <w:rPr>
          <w:color w:val="000000"/>
        </w:rPr>
        <w:t xml:space="preserv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w:t>
      </w:r>
      <w:r w:rsidRPr="000D77DD">
        <w:rPr>
          <w:color w:val="000000"/>
        </w:rPr>
        <w:lastRenderedPageBreak/>
        <w:t xml:space="preserve">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a9"/>
        <w:spacing w:line="360" w:lineRule="auto"/>
        <w:ind w:left="600"/>
        <w:rPr>
          <w:color w:val="000000"/>
        </w:rPr>
      </w:pPr>
      <w:commentRangeStart w:id="137"/>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w:t>
      </w:r>
      <w:proofErr w:type="gramStart"/>
      <w:r w:rsidRPr="000D77DD">
        <w:rPr>
          <w:color w:val="000000"/>
        </w:rPr>
        <w:t xml:space="preserve">bias </w:t>
      </w:r>
      <w:r w:rsidR="00B02D79" w:rsidRPr="000D77DD">
        <w:rPr>
          <w:color w:val="000000"/>
        </w:rPr>
        <w:t xml:space="preserve"> due</w:t>
      </w:r>
      <w:proofErr w:type="gramEnd"/>
      <w:r w:rsidR="00B02D79" w:rsidRPr="000D77DD">
        <w:rPr>
          <w:color w:val="000000"/>
        </w:rPr>
        <w:t xml:space="preserve"> to matchup error be quantified?</w:t>
      </w:r>
      <w:commentRangeEnd w:id="137"/>
      <w:r w:rsidR="00412FBC">
        <w:rPr>
          <w:rStyle w:val="af6"/>
        </w:rPr>
        <w:commentReference w:id="137"/>
      </w:r>
    </w:p>
    <w:p w14:paraId="7F6D009E" w14:textId="77777777" w:rsidR="00CB75FC" w:rsidRDefault="00CB75FC"/>
    <w:p w14:paraId="7F6D009F" w14:textId="4E8F1FDB" w:rsidR="00CB75FC" w:rsidRDefault="00B77651" w:rsidP="001A4050">
      <w:pPr>
        <w:pStyle w:val="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 xml:space="preserve">CEOS Stage 3 validation requires estimates of the probability that a product measurement conforms to tolerance </w:t>
      </w:r>
      <w:proofErr w:type="gramStart"/>
      <w:r w:rsidRPr="000E0EF9">
        <w:rPr>
          <w:color w:val="000000"/>
        </w:rPr>
        <w:t>l</w:t>
      </w:r>
      <w:r w:rsidR="00661E01" w:rsidRPr="000E0EF9">
        <w:rPr>
          <w:color w:val="000000"/>
        </w:rPr>
        <w:t>imits</w:t>
      </w:r>
      <w:r w:rsidRPr="000E0EF9">
        <w:rPr>
          <w:color w:val="000000"/>
        </w:rPr>
        <w:t xml:space="preserve">  for</w:t>
      </w:r>
      <w:proofErr w:type="gramEnd"/>
      <w:r w:rsidRPr="000E0EF9">
        <w:rPr>
          <w:color w:val="000000"/>
        </w:rPr>
        <w:t xml:space="preserve">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 xml:space="preserve">Methods for assessing GCOS requirements for stability are outside our scope as the number of locations with long term matchups (Djamai et al. 2025) are </w:t>
      </w:r>
      <w:proofErr w:type="gramStart"/>
      <w:r>
        <w:t>currently  insufficient</w:t>
      </w:r>
      <w:proofErr w:type="gramEnd"/>
      <w:r>
        <w:t xml:space="preserve">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w:t>
      </w:r>
      <w:proofErr w:type="gramStart"/>
      <w:r w:rsidR="002663EC" w:rsidRPr="000E0EF9">
        <w:rPr>
          <w:color w:val="000000"/>
        </w:rPr>
        <w:t>2014 ;</w:t>
      </w:r>
      <w:proofErr w:type="gramEnd"/>
      <w:r w:rsidR="002663EC" w:rsidRPr="000E0EF9">
        <w:rPr>
          <w:color w:val="000000"/>
        </w:rPr>
        <w:t xml:space="preserve">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w:t>
      </w:r>
      <w:r w:rsidR="00806BF1" w:rsidRPr="000E0EF9">
        <w:rPr>
          <w:color w:val="000000"/>
        </w:rPr>
        <w:lastRenderedPageBreak/>
        <w:t xml:space="preserve">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138"/>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w:t>
      </w:r>
      <w:proofErr w:type="gramStart"/>
      <w:r w:rsidR="002F7674" w:rsidRPr="000E0EF9">
        <w:rPr>
          <w:color w:val="000000"/>
        </w:rPr>
        <w:t>of  Sentinel</w:t>
      </w:r>
      <w:proofErr w:type="gramEnd"/>
      <w:r w:rsidR="002F7674" w:rsidRPr="000E0EF9">
        <w:rPr>
          <w:color w:val="000000"/>
        </w:rPr>
        <w:t xml:space="preserve">-2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w:t>
      </w:r>
      <w:proofErr w:type="gramStart"/>
      <w:r w:rsidR="002F7674" w:rsidRPr="000E0EF9">
        <w:rPr>
          <w:color w:val="000000"/>
        </w:rPr>
        <w:t>America  was</w:t>
      </w:r>
      <w:proofErr w:type="gramEnd"/>
      <w:r w:rsidR="002F7674" w:rsidRPr="000E0EF9">
        <w:rPr>
          <w:color w:val="000000"/>
        </w:rPr>
        <w:t xml:space="preserve">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138"/>
      <w:r w:rsidR="002F7674">
        <w:commentReference w:id="138"/>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proofErr w:type="gramStart"/>
      <w:r w:rsidR="007C7305" w:rsidRPr="000E0EF9">
        <w:rPr>
          <w:color w:val="000000"/>
        </w:rPr>
        <w:t>)</w:t>
      </w:r>
      <w:r w:rsidRPr="000E0EF9">
        <w:rPr>
          <w:color w:val="000000"/>
        </w:rPr>
        <w:t xml:space="preserve"> </w:t>
      </w:r>
      <w:r w:rsidR="00412FBC" w:rsidRPr="000E0EF9">
        <w:rPr>
          <w:color w:val="000000"/>
        </w:rPr>
        <w:t>.</w:t>
      </w:r>
      <w:proofErr w:type="gramEnd"/>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 xml:space="preserve">How </w:t>
      </w:r>
      <w:proofErr w:type="gramStart"/>
      <w:r>
        <w:t>can</w:t>
      </w:r>
      <w:r w:rsidR="00B85B60">
        <w:t xml:space="preserve">  conformity</w:t>
      </w:r>
      <w:proofErr w:type="gramEnd"/>
      <w:r w:rsidR="00B85B60">
        <w:t xml:space="preserve">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2"/>
      </w:pPr>
      <w:r>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 xml:space="preserve">Section 2 documents the measured and simulated datasets used to demonstrate methods.  Section 3 describes methods used to address the research questions.  The impact of these methods is assessed in Section 4 by validating available </w:t>
      </w:r>
      <w:proofErr w:type="gramStart"/>
      <w:r>
        <w:t>datasets  and</w:t>
      </w:r>
      <w:proofErr w:type="gramEnd"/>
      <w:r>
        <w:t xml:space="preserve">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1"/>
        <w:numPr>
          <w:ilvl w:val="0"/>
          <w:numId w:val="11"/>
        </w:numPr>
        <w:ind w:left="360" w:hanging="360"/>
      </w:pPr>
      <w:r>
        <w:lastRenderedPageBreak/>
        <w:t>Data Sets</w:t>
      </w:r>
      <w:r w:rsidR="00D8059B">
        <w:br w:type="page"/>
      </w:r>
    </w:p>
    <w:p w14:paraId="2918C403" w14:textId="77777777" w:rsidR="0019203B" w:rsidRDefault="0019203B" w:rsidP="001A4050">
      <w:pPr>
        <w:pStyle w:val="2"/>
        <w:numPr>
          <w:ilvl w:val="1"/>
          <w:numId w:val="15"/>
        </w:numPr>
      </w:pPr>
      <w:bookmarkStart w:id="139" w:name="_heading=h.xcbsuln5i0lr" w:colFirst="0" w:colLast="0"/>
      <w:bookmarkEnd w:id="139"/>
      <w:r>
        <w:lastRenderedPageBreak/>
        <w:t>Satellite Data Records</w:t>
      </w:r>
    </w:p>
    <w:p w14:paraId="362465A8" w14:textId="77777777" w:rsidR="0019203B" w:rsidRDefault="0019203B" w:rsidP="001A4050">
      <w:pPr>
        <w:pStyle w:val="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2"/>
        <w:numPr>
          <w:ilvl w:val="1"/>
          <w:numId w:val="15"/>
        </w:numPr>
      </w:pPr>
      <w:r>
        <w:t>Decametric Resolution Products</w:t>
      </w:r>
    </w:p>
    <w:p w14:paraId="6D92FEA1" w14:textId="77777777" w:rsidR="00237485" w:rsidRDefault="00237485" w:rsidP="001A4050">
      <w:pPr>
        <w:pStyle w:val="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a9"/>
      </w:pPr>
      <w:r>
        <w:br w:type="page"/>
      </w:r>
    </w:p>
    <w:p w14:paraId="2517EBDC" w14:textId="77777777" w:rsidR="00486DB7" w:rsidRDefault="00486DB7" w:rsidP="001A4050">
      <w:pPr>
        <w:pStyle w:val="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(Note – there are many other datasets but we only want to demonstrate the method and not apply it)</w:t>
      </w:r>
    </w:p>
    <w:p w14:paraId="55F3C63B" w14:textId="77777777" w:rsidR="00486DB7" w:rsidRDefault="00486DB7" w:rsidP="00486DB7"/>
    <w:p w14:paraId="0408A1D3" w14:textId="77777777" w:rsidR="00486DB7" w:rsidRDefault="00486DB7" w:rsidP="001A4050">
      <w:pPr>
        <w:pStyle w:val="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 xml:space="preserve">NEON ALS matchups with NEON PAI (we will convert to LAI) for two </w:t>
      </w:r>
      <w:proofErr w:type="gramStart"/>
      <w:r>
        <w:t>sites.</w:t>
      </w:r>
      <w:r w:rsidRPr="00A00FA0">
        <w:t>.</w:t>
      </w:r>
      <w:proofErr w:type="gramEnd"/>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af5"/>
      </w:pPr>
      <w:r>
        <w:t xml:space="preserve">Figure </w:t>
      </w:r>
      <w:fldSimple w:instr=" SEQ Figure \* ARABIC ">
        <w:r w:rsidR="00B02277">
          <w:rPr>
            <w:noProof/>
          </w:rPr>
          <w:t>2</w:t>
        </w:r>
      </w:fldSimple>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2"/>
        <w:numPr>
          <w:ilvl w:val="1"/>
          <w:numId w:val="15"/>
        </w:numPr>
      </w:pPr>
      <w:r>
        <w:t xml:space="preserve">Simulated datasets  </w:t>
      </w:r>
    </w:p>
    <w:p w14:paraId="7872BBAF" w14:textId="77777777" w:rsidR="00486DB7" w:rsidRDefault="00486DB7" w:rsidP="001A4050">
      <w:pPr>
        <w:pStyle w:val="3"/>
        <w:numPr>
          <w:ilvl w:val="2"/>
          <w:numId w:val="15"/>
        </w:numPr>
      </w:pPr>
      <w:r>
        <w:t xml:space="preserve">FLIGHT simulations of forests for S2 bands similar to Fernandes et al. 2024. </w:t>
      </w:r>
    </w:p>
    <w:p w14:paraId="7F6D00B0" w14:textId="200747A2" w:rsidR="00CB75FC" w:rsidRDefault="00486DB7" w:rsidP="00182D3E">
      <w:pPr>
        <w:ind w:left="1980"/>
      </w:pPr>
      <w:r>
        <w:t xml:space="preserve">A radiative transfer (RT) model corresponding to FLIGHT canopy RT model and PROSPECT5 leaf RT model was used to simulate sentinel 2 top of canopy bi=directional reflectance for conditions typical of North American forests (Fernandes et al. 2024).  FLIGHT was used as </w:t>
      </w:r>
      <w:proofErr w:type="gramStart"/>
      <w:r>
        <w:t>it’s</w:t>
      </w:r>
      <w:proofErr w:type="gramEnd"/>
      <w:r>
        <w:t xml:space="preserve">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1"/>
        <w:numPr>
          <w:ilvl w:val="0"/>
          <w:numId w:val="15"/>
        </w:numPr>
        <w:spacing w:line="360" w:lineRule="auto"/>
      </w:pPr>
      <w:r>
        <w:t>Method</w:t>
      </w:r>
      <w:r w:rsidR="00B53FDD">
        <w:t>s</w:t>
      </w:r>
    </w:p>
    <w:p w14:paraId="7F6D00D7" w14:textId="50434C5C" w:rsidR="00CB75FC" w:rsidRDefault="00000000" w:rsidP="001A4050">
      <w:pPr>
        <w:pStyle w:val="2"/>
        <w:numPr>
          <w:ilvl w:val="1"/>
          <w:numId w:val="15"/>
        </w:numPr>
      </w:pPr>
      <w:sdt>
        <w:sdtPr>
          <w:tag w:val="goog_rdk_52"/>
          <w:id w:val="-230730816"/>
          <w:showingPlcHdr/>
        </w:sdtPr>
        <w:sdtContent>
          <w:r w:rsidR="007406E2">
            <w:t xml:space="preserve">     </w:t>
          </w:r>
          <w:commentRangeStart w:id="140"/>
          <w:commentRangeStart w:id="141"/>
        </w:sdtContent>
      </w:sdt>
      <w:r w:rsidR="00D8059B">
        <w:t xml:space="preserve">Sample Design </w:t>
      </w:r>
      <w:commentRangeEnd w:id="140"/>
      <w:r w:rsidR="00D8059B">
        <w:commentReference w:id="140"/>
      </w:r>
      <w:commentRangeEnd w:id="141"/>
      <w:r w:rsidR="0071430E">
        <w:rPr>
          <w:rStyle w:val="af6"/>
          <w:rFonts w:ascii="Aptos" w:eastAsia="Aptos" w:hAnsi="Aptos" w:cs="Aptos"/>
          <w:color w:val="auto"/>
        </w:rPr>
        <w:commentReference w:id="141"/>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w:t>
      </w:r>
      <w:proofErr w:type="gramStart"/>
      <w:r>
        <w:t>design based</w:t>
      </w:r>
      <w:proofErr w:type="gramEnd"/>
      <w:r>
        <w:t xml:space="preserve"> inference, </w:t>
      </w:r>
      <w:r w:rsidR="00F10096">
        <w:t xml:space="preserve">samples </w:t>
      </w:r>
      <w:r>
        <w:t xml:space="preserve">correspond to </w:t>
      </w:r>
      <w:proofErr w:type="gramStart"/>
      <w:r>
        <w:t xml:space="preserve">a  </w:t>
      </w:r>
      <w:r>
        <w:rPr>
          <w:b/>
        </w:rPr>
        <w:t>probability</w:t>
      </w:r>
      <w:proofErr w:type="gramEnd"/>
      <w:r>
        <w:rPr>
          <w:b/>
        </w:rPr>
        <w:t xml:space="preserve"> sample</w:t>
      </w:r>
      <w:r>
        <w:t xml:space="preserve"> selected by a random mechanism such </w:t>
      </w:r>
      <w:proofErr w:type="gramStart"/>
      <w:r>
        <w:t xml:space="preserve">that </w:t>
      </w:r>
      <w:r w:rsidR="00C73EB6">
        <w:t xml:space="preserve"> the</w:t>
      </w:r>
      <w:proofErr w:type="gramEnd"/>
      <w:r w:rsidR="00C73EB6">
        <w:t xml:space="preserv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1A4050">
      <w:pPr>
        <w:pStyle w:val="a9"/>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a9"/>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a9"/>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proofErr w:type="gramStart"/>
      <w:r w:rsidR="00A86567">
        <w:t>limitations</w:t>
      </w:r>
      <w:proofErr w:type="gramEnd"/>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a9"/>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a9"/>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a9"/>
        <w:numPr>
          <w:ilvl w:val="0"/>
          <w:numId w:val="17"/>
        </w:numPr>
        <w:spacing w:line="360" w:lineRule="auto"/>
      </w:pPr>
      <w:proofErr w:type="gramStart"/>
      <w:r>
        <w:t>a</w:t>
      </w:r>
      <w:r w:rsidR="00F10096">
        <w:t>nd</w:t>
      </w:r>
      <w:r>
        <w:t xml:space="preserve"> </w:t>
      </w:r>
      <w:r w:rsidR="00F10096">
        <w:t xml:space="preserve"> land</w:t>
      </w:r>
      <w:proofErr w:type="gramEnd"/>
      <w:r w:rsidR="00F10096">
        <w:t xml:space="preserve">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a9"/>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w:t>
      </w:r>
      <w:proofErr w:type="gramStart"/>
      <w:r w:rsidR="004949F2">
        <w:t>limitation</w:t>
      </w:r>
      <w:proofErr w:type="gramEnd"/>
      <w:r w:rsidR="004949F2">
        <w:t xml:space="preserve">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t>
      </w:r>
      <w:proofErr w:type="gramStart"/>
      <w:r w:rsidR="001F3034">
        <w:t>was</w:t>
      </w:r>
      <w:proofErr w:type="gramEnd"/>
      <w:r w:rsidR="001F3034">
        <w:t xml:space="preserve"> selected as </w:t>
      </w:r>
      <w:proofErr w:type="gramStart"/>
      <w:r w:rsidR="001F3034">
        <w:t>they  maximize</w:t>
      </w:r>
      <w:proofErr w:type="gramEnd"/>
      <w:r w:rsidR="001F3034">
        <w:t xml:space="preserve"> the Shannon </w:t>
      </w:r>
      <w:proofErr w:type="gramStart"/>
      <w:r w:rsidR="001F3034">
        <w:t>entropy  given</w:t>
      </w:r>
      <w:proofErr w:type="gramEnd"/>
      <w:r w:rsidR="001F3034">
        <w:t xml:space="preserve">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 xml:space="preserve">Note weighted median and median absolute deviations were estimated in a similar manner </w:t>
      </w:r>
      <w:proofErr w:type="gramStart"/>
      <w:r>
        <w:t>but  cannot</w:t>
      </w:r>
      <w:proofErr w:type="gramEnd"/>
      <w:r>
        <w:t xml:space="preserve">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af5"/>
      </w:pPr>
      <w:commentRangeStart w:id="142"/>
      <w:r>
        <w:t xml:space="preserve">Figure </w:t>
      </w:r>
      <w:fldSimple w:instr=" SEQ Figure \* ARABIC ">
        <w:r w:rsidR="00B02277">
          <w:rPr>
            <w:noProof/>
          </w:rPr>
          <w:t>3</w:t>
        </w:r>
      </w:fldSimple>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142"/>
      <w:r w:rsidR="00E434B6">
        <w:rPr>
          <w:rStyle w:val="af6"/>
          <w:i w:val="0"/>
          <w:iCs w:val="0"/>
          <w:color w:val="auto"/>
        </w:rPr>
        <w:commentReference w:id="142"/>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af5"/>
      </w:pPr>
      <w:r>
        <w:t xml:space="preserve">Figure </w:t>
      </w:r>
      <w:fldSimple w:instr=" SEQ Figure \* ARABIC ">
        <w:r w:rsidR="00B02277">
          <w:rPr>
            <w:noProof/>
          </w:rPr>
          <w:t>4</w:t>
        </w:r>
      </w:fldSimple>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proofErr w:type="gramStart"/>
      <w:r>
        <w:t xml:space="preserve">where </w:t>
      </w:r>
      <w:r w:rsidR="00E434B6">
        <w:t xml:space="preserve"> linear</w:t>
      </w:r>
      <w:proofErr w:type="gramEnd"/>
      <w:r w:rsidR="00E434B6">
        <w:t xml:space="preserve"> combination </w:t>
      </w:r>
      <w:proofErr w:type="gramStart"/>
      <w:r w:rsidR="00E434B6">
        <w:t>of  5</w:t>
      </w:r>
      <w:proofErr w:type="gramEnd"/>
      <w:r w:rsidR="00E434B6">
        <w:t xml:space="preserve">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w:t>
      </w:r>
      <w:proofErr w:type="gramStart"/>
      <w:r w:rsidR="00A7724C">
        <w:t>5,  Figure</w:t>
      </w:r>
      <w:proofErr w:type="gramEnd"/>
      <w:r w:rsidR="00A7724C">
        <w:t xml:space="preserv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af5"/>
      </w:pPr>
      <w:commentRangeStart w:id="143"/>
      <w:r>
        <w:t xml:space="preserve">Figure </w:t>
      </w:r>
      <w:fldSimple w:instr=" SEQ Figure \* ARABIC ">
        <w:r w:rsidR="00B02277">
          <w:rPr>
            <w:noProof/>
          </w:rPr>
          <w:t>5</w:t>
        </w:r>
      </w:fldSimple>
      <w:r>
        <w:t>.  Density plots (blue) of estimated LAI versus estimated LAI residuals based on SL2</w:t>
      </w:r>
      <w:proofErr w:type="gramStart"/>
      <w:r>
        <w:t>P  (</w:t>
      </w:r>
      <w:proofErr w:type="gramEnd"/>
      <w:r>
        <w:t xml:space="preserve">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143"/>
      <w:r w:rsidR="00C4457F">
        <w:rPr>
          <w:rStyle w:val="af6"/>
          <w:i w:val="0"/>
          <w:iCs w:val="0"/>
          <w:color w:val="auto"/>
        </w:rPr>
        <w:commentReference w:id="143"/>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af5"/>
      </w:pPr>
      <w:r>
        <w:t xml:space="preserve">Figure </w:t>
      </w:r>
      <w:fldSimple w:instr=" SEQ Figure \* ARABIC ">
        <w:r w:rsidR="00B02277">
          <w:rPr>
            <w:noProof/>
          </w:rPr>
          <w:t>6</w:t>
        </w:r>
      </w:fldSimple>
      <w:r>
        <w:t>.  Density plots (blue) of estimated FAPAR versus estimated FAPAR residuals based on SL2</w:t>
      </w:r>
      <w:proofErr w:type="gramStart"/>
      <w:r>
        <w:t>P  (</w:t>
      </w:r>
      <w:proofErr w:type="gramEnd"/>
      <w:r>
        <w:t xml:space="preserve">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144"/>
      <w:commentRangeEnd w:id="144"/>
      <w:r w:rsidR="00855773">
        <w:rPr>
          <w:rStyle w:val="af6"/>
          <w:i w:val="0"/>
          <w:iCs w:val="0"/>
          <w:color w:val="auto"/>
        </w:rPr>
        <w:commentReference w:id="144"/>
      </w:r>
      <w:r w:rsidR="00855773">
        <w:t xml:space="preserve">  The percentage of simulations included is indicated in the </w:t>
      </w:r>
      <w:proofErr w:type="gramStart"/>
      <w:r w:rsidR="00855773">
        <w:t xml:space="preserve">title </w:t>
      </w:r>
      <w:r w:rsidR="000D7B69">
        <w:t>,</w:t>
      </w:r>
      <w:proofErr w:type="gramEnd"/>
      <w:r w:rsidR="000D7B69">
        <w:t xml:space="preserve">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match-ups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3"/>
        <w:numPr>
          <w:ilvl w:val="2"/>
          <w:numId w:val="15"/>
        </w:numPr>
        <w:rPr>
          <w:b/>
        </w:rPr>
      </w:pPr>
      <w:r>
        <w:rPr>
          <w:b/>
        </w:rPr>
        <w:t xml:space="preserve">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145"/>
          <w:commentRangeStart w:id="146"/>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145"/>
      <w:r>
        <w:commentReference w:id="145"/>
      </w:r>
      <w:commentRangeEnd w:id="146"/>
      <w:r>
        <w:rPr>
          <w:rStyle w:val="af6"/>
        </w:rPr>
        <w:commentReference w:id="146"/>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 xml:space="preserve">Regressions are used to fit land cover specific correction factors are fit to measurements and applied to FRM missing these </w:t>
      </w:r>
      <w:proofErr w:type="gramStart"/>
      <w:r w:rsidRPr="00977C9A">
        <w:rPr>
          <w:bCs/>
        </w:rPr>
        <w:t>corrections</w:t>
      </w:r>
      <w:r w:rsidR="00C16A58">
        <w:rPr>
          <w:bCs/>
        </w:rPr>
        <w:t>(</w:t>
      </w:r>
      <w:proofErr w:type="gramEnd"/>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af5"/>
      </w:pPr>
      <w:r>
        <w:t xml:space="preserve">Figure </w:t>
      </w:r>
      <w:fldSimple w:instr=" SEQ Figure \* ARABIC ">
        <w:r w:rsidR="00B02277">
          <w:rPr>
            <w:noProof/>
          </w:rPr>
          <w:t>7</w:t>
        </w:r>
      </w:fldSimple>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a9"/>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a9"/>
        <w:numPr>
          <w:ilvl w:val="0"/>
          <w:numId w:val="7"/>
        </w:numPr>
      </w:pPr>
      <w:r>
        <w:t xml:space="preserve">The assessment unit corresponded to set of nominal </w:t>
      </w:r>
      <w:r w:rsidR="00837E54">
        <w:t>product</w:t>
      </w:r>
      <w:r>
        <w:t xml:space="preserve"> </w:t>
      </w:r>
      <w:r w:rsidR="00A86567">
        <w:t>measurement</w:t>
      </w:r>
      <w:r w:rsidR="00837E54">
        <w:t xml:space="preserve"> </w:t>
      </w:r>
      <w:proofErr w:type="gramStart"/>
      <w:r w:rsidR="00837E54">
        <w:t xml:space="preserve">footprints </w:t>
      </w:r>
      <w:r>
        <w:t xml:space="preserve"> that</w:t>
      </w:r>
      <w:proofErr w:type="gramEnd"/>
      <w:r>
        <w:t xml:space="preserve"> </w:t>
      </w:r>
      <w:r w:rsidR="00837E54">
        <w:t xml:space="preserve">overlap </w:t>
      </w:r>
      <w:r>
        <w:t>the estimated footprint of the ESU</w:t>
      </w:r>
      <w:r w:rsidR="00837E54">
        <w:t xml:space="preserve">.  </w:t>
      </w:r>
    </w:p>
    <w:p w14:paraId="720C905E" w14:textId="2223639A" w:rsidR="00F24E2A" w:rsidRDefault="00F24E2A" w:rsidP="001A4050">
      <w:pPr>
        <w:pStyle w:val="a9"/>
        <w:numPr>
          <w:ilvl w:val="0"/>
          <w:numId w:val="7"/>
        </w:numPr>
      </w:pPr>
      <w:proofErr w:type="gramStart"/>
      <w:r>
        <w:t xml:space="preserve">FRM  </w:t>
      </w:r>
      <w:r w:rsidRPr="006C7598">
        <w:t>measurements</w:t>
      </w:r>
      <w:proofErr w:type="gramEnd"/>
      <w:r w:rsidRPr="006C7598">
        <w:t xml:space="preserve"> </w:t>
      </w:r>
      <w:r>
        <w:t xml:space="preserve">for the AU </w:t>
      </w:r>
      <w:r w:rsidRPr="006C7598">
        <w:t xml:space="preserve">were paired with </w:t>
      </w:r>
      <w:r>
        <w:t xml:space="preserve">mean </w:t>
      </w:r>
      <w:r w:rsidRPr="006C7598">
        <w:t xml:space="preserve">corresponding Sentinel-2 </w:t>
      </w:r>
      <w:r>
        <w:t xml:space="preserve">product </w:t>
      </w:r>
      <w:proofErr w:type="gramStart"/>
      <w:r>
        <w:t xml:space="preserve">measurements </w:t>
      </w:r>
      <w:r w:rsidRPr="006C7598">
        <w:t xml:space="preserve"> acquired</w:t>
      </w:r>
      <w:proofErr w:type="gramEnd"/>
      <w:r w:rsidRPr="006C7598">
        <w:t xml:space="preserve">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w:t>
      </w:r>
      <w:proofErr w:type="gramStart"/>
      <w:r w:rsidR="00F24E2A">
        <w:t xml:space="preserve">used  </w:t>
      </w:r>
      <w:r w:rsidR="00A86567">
        <w:t>minimize</w:t>
      </w:r>
      <w:proofErr w:type="gramEnd"/>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147"/>
        </w:sdtContent>
      </w:sdt>
      <w:r w:rsidR="00D8059B">
        <w:t>ESU Measurement Uncertainty Model</w:t>
      </w:r>
      <w:commentRangeEnd w:id="147"/>
      <w:r w:rsidR="00D8059B">
        <w:commentReference w:id="147"/>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w:t>
      </w:r>
      <w:proofErr w:type="gramStart"/>
      <w:r>
        <w:t>result</w:t>
      </w:r>
      <w:proofErr w:type="gramEnd"/>
      <w:r>
        <w:t xml:space="preserve"> the uncertainty of ESU measurements </w:t>
      </w:r>
      <w:proofErr w:type="gramStart"/>
      <w:r>
        <w:t>of  LAI</w:t>
      </w:r>
      <w:proofErr w:type="gramEnd"/>
      <w:r>
        <w:t xml:space="preserve"> and FAPAR will rely on a combination of </w:t>
      </w:r>
      <w:r w:rsidRPr="00EA6B8E">
        <w:rPr>
          <w:highlight w:val="yellow"/>
        </w:rPr>
        <w:t xml:space="preserve">Type </w:t>
      </w:r>
      <w:proofErr w:type="gramStart"/>
      <w:r w:rsidRPr="00EA6B8E">
        <w:rPr>
          <w:highlight w:val="yellow"/>
        </w:rPr>
        <w:t>A</w:t>
      </w:r>
      <w:r>
        <w:t xml:space="preserve">  and</w:t>
      </w:r>
      <w:proofErr w:type="gramEnd"/>
      <w:r>
        <w:t xml:space="preserve"> Type B uncertainty based on a model for uncertainty propagation.  This uncertainty model (e.g. Figure 4</w:t>
      </w:r>
      <w:proofErr w:type="gramStart"/>
      <w:r>
        <w:t>)  consists</w:t>
      </w:r>
      <w:proofErr w:type="gramEnd"/>
      <w:r>
        <w:t xml:space="preserve"> of components related to sampling and components related to instrumentation that we assume are independent and combine using a Euclidean sum or standard errors (for </w:t>
      </w:r>
      <w:r w:rsidRPr="00EA6B8E">
        <w:rPr>
          <w:highlight w:val="yellow"/>
        </w:rPr>
        <w:t>Type A</w:t>
      </w:r>
      <w:r>
        <w:t xml:space="preserve">) and standard deviations (for Type B).  Models are required for all measurement approaches (Table </w:t>
      </w:r>
      <w:proofErr w:type="gramStart"/>
      <w:r>
        <w:t>4,Table</w:t>
      </w:r>
      <w:proofErr w:type="gramEnd"/>
      <w:r>
        <w:t xml:space="preserv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148"/>
      <w:r>
        <w:rPr>
          <w:i/>
          <w:color w:val="0E2841"/>
          <w:sz w:val="18"/>
          <w:szCs w:val="18"/>
        </w:rPr>
        <w:t>Table 4.  LAIFRM Models</w:t>
      </w:r>
    </w:p>
    <w:tbl>
      <w:tblPr>
        <w:tblStyle w:val="6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149"/>
            <w:r>
              <w:t>ICOS LAI-2200</w:t>
            </w:r>
            <w:commentRangeEnd w:id="149"/>
            <w:r w:rsidR="00E47172">
              <w:rPr>
                <w:rStyle w:val="af6"/>
              </w:rPr>
              <w:commentReference w:id="149"/>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 xml:space="preserve">Table </w:t>
      </w:r>
      <w:proofErr w:type="gramStart"/>
      <w:r>
        <w:rPr>
          <w:i/>
          <w:color w:val="0E2841"/>
          <w:sz w:val="18"/>
          <w:szCs w:val="18"/>
        </w:rPr>
        <w:t>5  FAPAR</w:t>
      </w:r>
      <w:proofErr w:type="gramEnd"/>
      <w:r>
        <w:rPr>
          <w:i/>
          <w:color w:val="0E2841"/>
          <w:sz w:val="18"/>
          <w:szCs w:val="18"/>
        </w:rPr>
        <w:t xml:space="preserve"> FRM Models</w:t>
      </w:r>
    </w:p>
    <w:tbl>
      <w:tblPr>
        <w:tblStyle w:val="5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150"/>
            <w:r>
              <w:t>woody correction, understory data, moss</w:t>
            </w:r>
            <w:commentRangeEnd w:id="150"/>
            <w:r w:rsidR="00B57ED4">
              <w:rPr>
                <w:rStyle w:val="af6"/>
              </w:rPr>
              <w:commentReference w:id="150"/>
            </w:r>
          </w:p>
        </w:tc>
      </w:tr>
    </w:tbl>
    <w:commentRangeEnd w:id="148"/>
    <w:p w14:paraId="7F6D0128" w14:textId="77777777" w:rsidR="00CB75FC" w:rsidRDefault="00E47172">
      <w:r>
        <w:rPr>
          <w:rStyle w:val="af6"/>
        </w:rPr>
        <w:commentReference w:id="148"/>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1"/>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af5"/>
      </w:pPr>
      <w:bookmarkStart w:id="151" w:name="_Ref213424350"/>
      <w:r>
        <w:t xml:space="preserve">Figure </w:t>
      </w:r>
      <w:fldSimple w:instr=" SEQ Figure \* ARABIC ">
        <w:r w:rsidR="00B02277">
          <w:rPr>
            <w:noProof/>
          </w:rPr>
          <w:t>8</w:t>
        </w:r>
      </w:fldSimple>
      <w:bookmarkEnd w:id="151"/>
      <w:r>
        <w:t xml:space="preserve">.  FRM4 veg uncertainty model for FIPAR and LAI (the figure will need to be modified </w:t>
      </w:r>
      <w:proofErr w:type="gramStart"/>
      <w:r>
        <w:t>to  include</w:t>
      </w:r>
      <w:proofErr w:type="gramEnd"/>
      <w:r>
        <w:t xml:space="preserve"> WAI as input).</w:t>
      </w:r>
    </w:p>
    <w:p w14:paraId="7F6D012D" w14:textId="77777777" w:rsidR="00CB75FC" w:rsidRDefault="00CB75FC"/>
    <w:p w14:paraId="7F6D012E" w14:textId="3ADC291D" w:rsidR="00CB75FC" w:rsidRDefault="00000000" w:rsidP="001A4050">
      <w:pPr>
        <w:pStyle w:val="4"/>
        <w:numPr>
          <w:ilvl w:val="3"/>
          <w:numId w:val="15"/>
        </w:numPr>
      </w:pPr>
      <w:sdt>
        <w:sdtPr>
          <w:tag w:val="goog_rdk_66"/>
          <w:id w:val="-1618920996"/>
        </w:sdtPr>
        <w:sdtContent/>
      </w:sdt>
      <w:r w:rsidR="00D8059B">
        <w:t>Fiducial Reference Estimate</w:t>
      </w:r>
      <w:r w:rsidR="00DD2BCA">
        <w:t>s</w:t>
      </w:r>
    </w:p>
    <w:p w14:paraId="7F6D012F" w14:textId="77777777" w:rsidR="00CB75FC" w:rsidRDefault="00CB75FC"/>
    <w:p w14:paraId="7F6D0130" w14:textId="77777777" w:rsidR="00CB75FC" w:rsidRDefault="00D8059B">
      <w:r>
        <w:t xml:space="preserve">In some </w:t>
      </w:r>
      <w:proofErr w:type="gramStart"/>
      <w:r>
        <w:t>cases</w:t>
      </w:r>
      <w:proofErr w:type="gramEnd"/>
      <w:r>
        <w:t xml:space="preserve">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w:t>
      </w:r>
      <w:proofErr w:type="gramStart"/>
      <w:r>
        <w:t>sensors,  or</w:t>
      </w:r>
      <w:proofErr w:type="gramEnd"/>
      <w:r>
        <w:t xml:space="preserve">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w:t>
      </w:r>
      <w:proofErr w:type="gramStart"/>
      <w:r>
        <w:t>univariate  linear</w:t>
      </w:r>
      <w:proofErr w:type="gramEnd"/>
      <w:r>
        <w:t xml:space="preserve"> based on exploratory data analysis or expert knowledge (e.g. </w:t>
      </w:r>
      <w:proofErr w:type="gramStart"/>
      <w:r>
        <w:t>a</w:t>
      </w:r>
      <w:proofErr w:type="gramEnd"/>
      <w:r>
        <w:t xml:space="preserve">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2" w:tgtFrame="_blank" w:tooltip="Persistent link using digital object identifier" w:history="1">
        <w:r w:rsidRPr="002816E9">
          <w:rPr>
            <w:rStyle w:val="ae"/>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5"/>
        <w:numPr>
          <w:ilvl w:val="4"/>
          <w:numId w:val="15"/>
        </w:numPr>
      </w:pPr>
      <w:proofErr w:type="gramStart"/>
      <w:r>
        <w:lastRenderedPageBreak/>
        <w:t>Multivariate  Linear</w:t>
      </w:r>
      <w:proofErr w:type="gramEnd"/>
      <w:r>
        <w:t xml:space="preserve">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w:t>
      </w:r>
      <w:proofErr w:type="gramStart"/>
      <w:r>
        <w:t>increased  ]</w:t>
      </w:r>
      <w:proofErr w:type="gramEnd"/>
      <w:r>
        <w:t xml:space="preserve">(first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a9"/>
        <w:numPr>
          <w:ilvl w:val="3"/>
          <w:numId w:val="7"/>
        </w:numPr>
      </w:pPr>
      <w:r>
        <w:t xml:space="preserve"> LASSO based on a library of vegetation indices</w:t>
      </w:r>
    </w:p>
    <w:p w14:paraId="38214421" w14:textId="77777777" w:rsidR="00DD2BCA" w:rsidRDefault="00DD2BCA" w:rsidP="001A4050">
      <w:pPr>
        <w:pStyle w:val="a9"/>
        <w:numPr>
          <w:ilvl w:val="3"/>
          <w:numId w:val="7"/>
        </w:numPr>
      </w:pPr>
      <w:r>
        <w:t>Taking the hidden layer of the SL2P networks for LAI/FAPAR.</w:t>
      </w:r>
    </w:p>
    <w:p w14:paraId="6F3F787B" w14:textId="77777777" w:rsidR="00DD2BCA" w:rsidRDefault="00DD2BCA" w:rsidP="001A4050">
      <w:pPr>
        <w:pStyle w:val="a9"/>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6"/>
        <w:numPr>
          <w:ilvl w:val="5"/>
          <w:numId w:val="15"/>
        </w:numPr>
      </w:pPr>
      <w:r>
        <w:t>Regression Model</w:t>
      </w:r>
    </w:p>
    <w:p w14:paraId="3A8A647C" w14:textId="77777777" w:rsidR="00DD2BCA" w:rsidRDefault="00DD2BCA" w:rsidP="00DD2BCA"/>
    <w:p w14:paraId="6A3DC954" w14:textId="77777777" w:rsidR="00DD2BCA" w:rsidRDefault="00DD2BCA" w:rsidP="00DD2BCA">
      <w:proofErr w:type="gramStart"/>
      <w:r>
        <w:t>Maybe  site</w:t>
      </w:r>
      <w:proofErr w:type="gramEnd"/>
      <w:r>
        <w:t xml:space="preserv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3"/>
        <w:numPr>
          <w:ilvl w:val="2"/>
          <w:numId w:val="15"/>
        </w:numPr>
      </w:pPr>
      <w:commentRangeStart w:id="152"/>
      <w:r>
        <w:t>Matchup Uncertainty</w:t>
      </w:r>
      <w:commentRangeEnd w:id="152"/>
      <w:r>
        <w:commentReference w:id="152"/>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53"/>
        </w:sdtContent>
      </w:sdt>
      <w:r>
        <w:t xml:space="preserve">convenience the AU corresponds closely to the target MMU of 100m x 100m.  </w:t>
      </w:r>
      <w:commentRangeEnd w:id="153"/>
      <w:r>
        <w:commentReference w:id="153"/>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15E57986" w:rsidR="00CB75FC" w:rsidRDefault="00000000">
      <w:pPr>
        <w:pBdr>
          <w:top w:val="nil"/>
          <w:left w:val="nil"/>
          <w:bottom w:val="nil"/>
          <w:right w:val="nil"/>
          <w:between w:val="nil"/>
        </w:pBdr>
        <w:rPr>
          <w:color w:val="000000"/>
        </w:rPr>
      </w:pPr>
      <w:sdt>
        <w:sdtPr>
          <w:tag w:val="goog_rdk_69"/>
          <w:id w:val="-507415532"/>
        </w:sdtPr>
        <w:sdtContent>
          <w:commentRangeStart w:id="154"/>
        </w:sdtContent>
      </w:sdt>
      <w:r w:rsidR="00D8059B">
        <w:rPr>
          <w:color w:val="000000"/>
        </w:rPr>
        <w:t>Previous studies have used robust statistics to estimate residuals over an AU as a function of punctual residuals between RM and PM for overlapping ESUs and PMUs contained in the AU.  For example, Fernandes et al. (2024) used</w:t>
      </w:r>
      <w:del w:id="155" w:author="Fang" w:date="2025-11-19T14:58:00Z" w16du:dateUtc="2025-11-19T06:58:00Z">
        <w:r w:rsidR="00D8059B" w:rsidDel="005A7C9B">
          <w:rPr>
            <w:color w:val="000000"/>
          </w:rPr>
          <w:delText xml:space="preserve"> th</w:delText>
        </w:r>
      </w:del>
      <w:del w:id="156" w:author="Fang" w:date="2025-11-19T14:59:00Z" w16du:dateUtc="2025-11-19T06:59:00Z">
        <w:r w:rsidR="00D8059B" w:rsidDel="005A7C9B">
          <w:rPr>
            <w:color w:val="000000"/>
          </w:rPr>
          <w:delText>e</w:delText>
        </w:r>
      </w:del>
      <w:r w:rsidR="00D8059B">
        <w:rPr>
          <w:color w:val="000000"/>
        </w:rPr>
        <w:t xml:space="preserve"> a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54"/>
      <w:r w:rsidR="00D8059B">
        <w:commentReference w:id="154"/>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537ADCC5" w:rsidR="00933C45" w:rsidDel="005A7C9B" w:rsidRDefault="00933C45" w:rsidP="00933C45">
      <w:pPr>
        <w:rPr>
          <w:del w:id="157" w:author="Fang" w:date="2025-11-19T14:59:00Z" w16du:dateUtc="2025-11-19T06:59:00Z"/>
        </w:rPr>
      </w:pPr>
      <w:del w:id="158" w:author="Fang" w:date="2025-11-19T14:59:00Z" w16du:dateUtc="2025-11-19T06:59:00Z">
        <w:r w:rsidDel="005A7C9B">
          <w:delText xml:space="preserve">The analysis protocol specifies the method for estimating validation statistics.  </w:delText>
        </w:r>
      </w:del>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w:t>
      </w:r>
      <w:proofErr w:type="gramStart"/>
      <w:r>
        <w:t>Here,  the</w:t>
      </w:r>
      <w:proofErr w:type="gramEnd"/>
      <w:r>
        <w:t xml:space="preserv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59"/>
      <w:proofErr w:type="spellStart"/>
      <w:r>
        <w:t>Fornormal</w:t>
      </w:r>
      <w:proofErr w:type="spellEnd"/>
      <w:r>
        <w:t xml:space="preserve"> prior, defining </w:t>
      </w:r>
      <m:oMath>
        <m:r>
          <w:rPr>
            <w:rFonts w:ascii="Cambria Math" w:hAnsi="Cambria Math"/>
          </w:rPr>
          <m:t>N</m:t>
        </m:r>
      </m:oMath>
      <w:r>
        <w:t>as the set</w:t>
      </w:r>
      <w:r w:rsidR="000D7B69">
        <w:t xml:space="preserve"> of </w:t>
      </w:r>
      <w:proofErr w:type="gramStart"/>
      <w:r w:rsidR="000D7B69">
        <w:t xml:space="preserve">included </w:t>
      </w:r>
      <w:r w:rsidR="00221F03">
        <w:t xml:space="preserve"> FRM</w:t>
      </w:r>
      <w:proofErr w:type="gramEnd"/>
      <w:r w:rsidR="00221F03">
        <w:t xml:space="preserve">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w:t>
      </w:r>
      <w:proofErr w:type="gramStart"/>
      <w:r w:rsidR="006F1714">
        <w:t xml:space="preserve">are </w:t>
      </w:r>
      <w:r>
        <w:t>:</w:t>
      </w:r>
      <w:commentRangeEnd w:id="159"/>
      <w:proofErr w:type="gramEnd"/>
      <w:r w:rsidR="00A24D9F">
        <w:rPr>
          <w:rStyle w:val="af6"/>
        </w:rPr>
        <w:commentReference w:id="159"/>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proofErr w:type="gramStart"/>
      <w:r>
        <w:t>The  effective</w:t>
      </w:r>
      <w:proofErr w:type="gramEnd"/>
      <w:r>
        <w:t xml:space="preser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60"/>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60"/>
      <w:r w:rsidR="00A24D9F">
        <w:rPr>
          <w:rStyle w:val="af6"/>
        </w:rPr>
        <w:commentReference w:id="160"/>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w:t>
      </w:r>
      <w:proofErr w:type="gramStart"/>
      <w:r>
        <w:t>are :</w:t>
      </w:r>
      <w:proofErr w:type="gramEnd"/>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61"/>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61"/>
      <w:r w:rsidR="00A24D9F">
        <w:rPr>
          <w:rStyle w:val="af6"/>
        </w:rPr>
        <w:commentReference w:id="161"/>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proofErr w:type="gramStart"/>
      <w:r>
        <w:lastRenderedPageBreak/>
        <w:t xml:space="preserve">The </w:t>
      </w:r>
      <w:r w:rsidR="000D7B69">
        <w:t xml:space="preserve"> relative</w:t>
      </w:r>
      <w:proofErr w:type="gramEnd"/>
      <w:r w:rsidR="000D7B69">
        <w:t xml:space="preserve"> confidence intervals are generally very small for n</w:t>
      </w:r>
      <w:r w:rsidR="00BF4374">
        <w:t>&gt;</w:t>
      </w:r>
      <w:r w:rsidR="0003648B">
        <w:t xml:space="preserve">100 </w:t>
      </w:r>
      <w:r w:rsidR="00BF4374">
        <w:t xml:space="preserve">which is the case for conditioning on </w:t>
      </w:r>
      <w:proofErr w:type="gramStart"/>
      <w:r w:rsidR="00BF4374">
        <w:t>Land  Cover</w:t>
      </w:r>
      <w:proofErr w:type="gramEnd"/>
      <w:r w:rsidR="00BF4374">
        <w:t xml:space="preserve">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a9"/>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a9"/>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w:t>
      </w:r>
      <w:proofErr w:type="gramStart"/>
      <w:r>
        <w:t>knowledge</w:t>
      </w:r>
      <w:proofErr w:type="gramEnd"/>
      <w:r>
        <w:t xml:space="preserv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28B88F3D" w:rsidR="005B64E1" w:rsidRDefault="005B64E1"/>
    <w:p w14:paraId="1F31C360" w14:textId="77777777" w:rsidR="008A59C7" w:rsidRDefault="008A59C7"/>
    <w:p w14:paraId="1B1255A6" w14:textId="4CA85C6F" w:rsidR="008A59C7" w:rsidRPr="00DD2BCA" w:rsidRDefault="008A59C7">
      <w:r>
        <w:rPr>
          <w:noProof/>
        </w:rPr>
        <w:drawing>
          <wp:inline distT="0" distB="0" distL="0" distR="0" wp14:anchorId="5B3DC5F0" wp14:editId="40B35884">
            <wp:extent cx="5943600" cy="3197225"/>
            <wp:effectExtent l="0" t="0" r="0" b="3175"/>
            <wp:docPr id="1530288653" name="Picture 3"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8653" name="Picture 3" descr="A comparison of graphs with different colored line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4B5BCED5" w:rsidR="00521881" w:rsidRDefault="005B64E1" w:rsidP="00FB0263">
      <w:r w:rsidRPr="00DD2BCA">
        <w:tab/>
      </w:r>
    </w:p>
    <w:p w14:paraId="3668F00E" w14:textId="25B653AF" w:rsidR="00275E9D" w:rsidRDefault="00521881" w:rsidP="00521881">
      <w:pPr>
        <w:pStyle w:val="af5"/>
      </w:pPr>
      <w:commentRangeStart w:id="162"/>
      <w:commentRangeStart w:id="163"/>
      <w:commentRangeStart w:id="164"/>
      <w:commentRangeStart w:id="165"/>
      <w:commentRangeStart w:id="166"/>
      <w:commentRangeStart w:id="167"/>
      <w:commentRangeStart w:id="168"/>
      <w:r>
        <w:t xml:space="preserve">Figure </w:t>
      </w:r>
      <w:fldSimple w:instr=" SEQ Figure \* ARABIC ">
        <w:r w:rsidR="00B02277">
          <w:rPr>
            <w:noProof/>
          </w:rPr>
          <w:t>9</w:t>
        </w:r>
      </w:fldSimple>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6B468080" w:rsidR="00600D5B" w:rsidRDefault="00FB0263" w:rsidP="00521881">
      <w:pPr>
        <w:pStyle w:val="af5"/>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 xml:space="preserve">Solid (dashed) </w:t>
      </w:r>
      <w:r w:rsidR="009F0C65">
        <w:t>red</w:t>
      </w:r>
      <w:r w:rsidR="009E3E6D">
        <w:t xml:space="preserve"> is uncertainty for norma (</w:t>
      </w:r>
      <w:proofErr w:type="gramStart"/>
      <w:r w:rsidR="009E3E6D">
        <w:t>Cauchy)  prior</w:t>
      </w:r>
      <w:proofErr w:type="gramEnd"/>
      <w:r w:rsidR="009E3E6D">
        <w:t xml:space="preserve"> without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af5"/>
      </w:pPr>
      <w:r>
        <w:t xml:space="preserve"> </w:t>
      </w:r>
      <w:r w:rsidR="00F45CFB">
        <w:t xml:space="preserve">Right: </w:t>
      </w:r>
      <w:r w:rsidR="00077237">
        <w:t>Solid</w:t>
      </w:r>
      <w:r w:rsidR="00600D5B">
        <w:t xml:space="preserve"> (dashed)</w:t>
      </w:r>
      <w:r w:rsidR="00077237">
        <w:t xml:space="preserve"> </w:t>
      </w:r>
      <w:proofErr w:type="gramStart"/>
      <w:r w:rsidR="00077237">
        <w:t xml:space="preserve">blue </w:t>
      </w:r>
      <w:r w:rsidR="00600D5B">
        <w:t xml:space="preserve"> is</w:t>
      </w:r>
      <w:proofErr w:type="gramEnd"/>
      <w:r w:rsidR="00600D5B">
        <w:t xml:space="preserve"> apparent accuracy for normal (Cauchy) prior.  Yello</w:t>
      </w:r>
      <w:r w:rsidR="00F96C7B">
        <w:t>w</w:t>
      </w:r>
      <w:r w:rsidR="00600D5B">
        <w:t xml:space="preserve"> is apparent bias.</w:t>
      </w:r>
      <w:commentRangeEnd w:id="162"/>
      <w:r w:rsidR="00463299">
        <w:rPr>
          <w:rStyle w:val="af6"/>
          <w:i w:val="0"/>
          <w:iCs w:val="0"/>
          <w:color w:val="auto"/>
        </w:rPr>
        <w:commentReference w:id="162"/>
      </w:r>
      <w:commentRangeEnd w:id="163"/>
      <w:r w:rsidR="00463299">
        <w:rPr>
          <w:rStyle w:val="af6"/>
          <w:i w:val="0"/>
          <w:iCs w:val="0"/>
          <w:color w:val="auto"/>
        </w:rPr>
        <w:commentReference w:id="163"/>
      </w:r>
      <w:commentRangeEnd w:id="164"/>
      <w:r w:rsidR="00534653">
        <w:rPr>
          <w:rStyle w:val="af6"/>
          <w:i w:val="0"/>
          <w:iCs w:val="0"/>
          <w:color w:val="auto"/>
        </w:rPr>
        <w:commentReference w:id="164"/>
      </w:r>
      <w:commentRangeEnd w:id="165"/>
      <w:r w:rsidR="00401B45">
        <w:rPr>
          <w:rStyle w:val="af6"/>
          <w:i w:val="0"/>
          <w:iCs w:val="0"/>
          <w:color w:val="auto"/>
        </w:rPr>
        <w:commentReference w:id="165"/>
      </w:r>
      <w:commentRangeEnd w:id="166"/>
      <w:r w:rsidR="00401B45">
        <w:rPr>
          <w:rStyle w:val="af6"/>
          <w:i w:val="0"/>
          <w:iCs w:val="0"/>
          <w:color w:val="auto"/>
        </w:rPr>
        <w:commentReference w:id="166"/>
      </w:r>
      <w:commentRangeEnd w:id="167"/>
      <w:r w:rsidR="00B64CAF">
        <w:rPr>
          <w:rStyle w:val="af6"/>
          <w:i w:val="0"/>
          <w:iCs w:val="0"/>
          <w:color w:val="auto"/>
        </w:rPr>
        <w:commentReference w:id="167"/>
      </w:r>
      <w:commentRangeEnd w:id="168"/>
      <w:r w:rsidR="00B64CAF">
        <w:rPr>
          <w:rStyle w:val="af6"/>
          <w:i w:val="0"/>
          <w:iCs w:val="0"/>
          <w:color w:val="auto"/>
        </w:rPr>
        <w:commentReference w:id="168"/>
      </w:r>
    </w:p>
    <w:p w14:paraId="0613A409" w14:textId="77777777" w:rsidR="00B02277" w:rsidRDefault="00B02277" w:rsidP="00B02277"/>
    <w:p w14:paraId="2491A7D2" w14:textId="77777777" w:rsidR="00B02277" w:rsidRDefault="00B02277" w:rsidP="00B02277"/>
    <w:p w14:paraId="569DDAEE" w14:textId="1CA92DC5" w:rsidR="00B02277" w:rsidRDefault="00B02277" w:rsidP="00B02277"/>
    <w:p w14:paraId="0834A93C" w14:textId="67FE83AF" w:rsidR="00B02277" w:rsidRDefault="00E20AB7" w:rsidP="00B02277">
      <w:pPr>
        <w:keepNext/>
      </w:pPr>
      <w:r>
        <w:rPr>
          <w:noProof/>
        </w:rPr>
        <w:lastRenderedPageBreak/>
        <w:drawing>
          <wp:inline distT="0" distB="0" distL="0" distR="0" wp14:anchorId="7827201E" wp14:editId="35480990">
            <wp:extent cx="5943600" cy="3197225"/>
            <wp:effectExtent l="0" t="0" r="0" b="3175"/>
            <wp:docPr id="112545603"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603" name="Picture 4" descr="A graph of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77CCD1C" w14:textId="00826734" w:rsidR="00B02277" w:rsidRDefault="00B02277" w:rsidP="00B02277">
      <w:pPr>
        <w:pStyle w:val="af5"/>
      </w:pPr>
      <w:commentRangeStart w:id="169"/>
      <w:r>
        <w:t xml:space="preserve">Figure </w:t>
      </w:r>
      <w:fldSimple w:instr=" SEQ Figure \* ARABIC ">
        <w:r>
          <w:rPr>
            <w:noProof/>
          </w:rPr>
          <w:t>10</w:t>
        </w:r>
      </w:fldSimple>
      <w:r>
        <w:t>Example of FAPAR analysis across all land cover classes.  Grey dots are absolute or signed residuals as indicated on x axis. Solid (dashed) blue line is population MAD (RMSE).</w:t>
      </w:r>
    </w:p>
    <w:p w14:paraId="4177A979" w14:textId="77777777" w:rsidR="00E20AB7" w:rsidRDefault="00B02277" w:rsidP="00B02277">
      <w:pPr>
        <w:pStyle w:val="af5"/>
      </w:pPr>
      <w:r>
        <w:t>Left:  Solid (dashed) blue is uncertainty for norma</w:t>
      </w:r>
      <w:r w:rsidR="008A59C7">
        <w:t>l</w:t>
      </w:r>
      <w:r>
        <w:t xml:space="preserve"> (Cauchy)l prior with correction for matchup uncertainty.  Solid (dashed) </w:t>
      </w:r>
      <w:r w:rsidR="00B64CAF">
        <w:t xml:space="preserve">red </w:t>
      </w:r>
    </w:p>
    <w:p w14:paraId="655E78A8" w14:textId="77777777" w:rsidR="00E20AB7" w:rsidRDefault="00E20AB7" w:rsidP="00B02277">
      <w:pPr>
        <w:pStyle w:val="af5"/>
      </w:pPr>
    </w:p>
    <w:p w14:paraId="29D56AB6" w14:textId="26AD673E" w:rsidR="00B02277" w:rsidRDefault="00B02277" w:rsidP="00B02277">
      <w:pPr>
        <w:pStyle w:val="af5"/>
      </w:pPr>
      <w:r>
        <w:t xml:space="preserve"> is uncertainty for norma</w:t>
      </w:r>
      <w:r w:rsidR="009F0C65">
        <w:t>l</w:t>
      </w:r>
      <w:r>
        <w:t xml:space="preserve"> (</w:t>
      </w:r>
      <w:proofErr w:type="gramStart"/>
      <w:r>
        <w:t>Cauchy)  prior</w:t>
      </w:r>
      <w:proofErr w:type="gramEnd"/>
      <w:r>
        <w:t xml:space="preserve"> without correction for matchup uncertainty.   black line is GCOS requirement * 5 to account for averaging of errors at 100m. </w:t>
      </w:r>
    </w:p>
    <w:p w14:paraId="00E4B807" w14:textId="7B6BA327" w:rsidR="00B02277" w:rsidRPr="00DD2BCA" w:rsidRDefault="00B02277" w:rsidP="00B02277">
      <w:pPr>
        <w:pStyle w:val="af5"/>
      </w:pPr>
      <w:r>
        <w:t xml:space="preserve"> Right: Solid (dashed) </w:t>
      </w:r>
      <w:proofErr w:type="gramStart"/>
      <w:r>
        <w:t>blue  is</w:t>
      </w:r>
      <w:proofErr w:type="gramEnd"/>
      <w:r>
        <w:t xml:space="preserve"> apparent accuracy for normal (Cauchy) prior.  Yellow is apparent bias</w:t>
      </w:r>
      <w:commentRangeEnd w:id="169"/>
      <w:r>
        <w:rPr>
          <w:rStyle w:val="af6"/>
          <w:i w:val="0"/>
          <w:iCs w:val="0"/>
          <w:color w:val="auto"/>
        </w:rPr>
        <w:commentReference w:id="169"/>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000000" w:rsidP="001A4050">
      <w:pPr>
        <w:pStyle w:val="1"/>
        <w:numPr>
          <w:ilvl w:val="0"/>
          <w:numId w:val="19"/>
        </w:numPr>
      </w:pPr>
      <w:sdt>
        <w:sdtPr>
          <w:tag w:val="goog_rdk_73"/>
          <w:id w:val="-530619143"/>
          <w:showingPlcHdr/>
        </w:sdtPr>
        <w:sdtContent>
          <w:r w:rsidR="00B53FDD">
            <w:t xml:space="preserve">     </w:t>
          </w:r>
          <w:commentRangeStart w:id="170"/>
        </w:sdtContent>
      </w:sdt>
      <w:r w:rsidR="00D8059B">
        <w:t>Results</w:t>
      </w:r>
      <w:commentRangeEnd w:id="170"/>
      <w:r w:rsidR="00D8059B">
        <w:commentReference w:id="170"/>
      </w:r>
    </w:p>
    <w:p w14:paraId="7F6D015D" w14:textId="7423248A" w:rsidR="00CB75FC" w:rsidRDefault="00D8059B" w:rsidP="001A4050">
      <w:pPr>
        <w:pStyle w:val="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w:t>
      </w:r>
      <w:proofErr w:type="gramStart"/>
      <w:r>
        <w:t>4.2.2 :</w:t>
      </w:r>
      <w:proofErr w:type="gramEnd"/>
      <w:r>
        <w:t xml:space="preserve"> FRM Uncertainty vs LAI, </w:t>
      </w:r>
      <w:proofErr w:type="gramStart"/>
      <w:r>
        <w:t>with  a</w:t>
      </w:r>
      <w:proofErr w:type="gramEnd"/>
      <w:r>
        <w:t xml:space="preserve">)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w:t>
      </w:r>
      <w:proofErr w:type="gramStart"/>
      <w:r>
        <w:t>4.2.3 :</w:t>
      </w:r>
      <w:proofErr w:type="gramEnd"/>
      <w:r>
        <w:t xml:space="preserve"> FRM Uncertainty vs FAPAR, </w:t>
      </w:r>
      <w:proofErr w:type="gramStart"/>
      <w:r>
        <w:t>with  a</w:t>
      </w:r>
      <w:proofErr w:type="gramEnd"/>
      <w:r>
        <w:t xml:space="preserve">)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w:t>
      </w:r>
      <w:proofErr w:type="gramStart"/>
      <w:r>
        <w:t>Example  of</w:t>
      </w:r>
      <w:proofErr w:type="gramEnd"/>
      <w:r>
        <w:t xml:space="preserve"> LAI estimation using ALS over NEON site: a) </w:t>
      </w:r>
      <w:r w:rsidR="00BC2907">
        <w:t xml:space="preserve">scatter plot of estimated vs predicted LAI with prediction confidence </w:t>
      </w:r>
      <w:proofErr w:type="gramStart"/>
      <w:r w:rsidR="00BC2907">
        <w:t xml:space="preserve">intervals  </w:t>
      </w:r>
      <w:r>
        <w:t>b</w:t>
      </w:r>
      <w:proofErr w:type="gramEnd"/>
      <w:r>
        <w:t xml:space="preserve">) image of </w:t>
      </w:r>
      <w:proofErr w:type="gramStart"/>
      <w:r>
        <w:t>high resolution</w:t>
      </w:r>
      <w:proofErr w:type="gramEnd"/>
      <w:r>
        <w:t xml:space="preserve"> predictions </w:t>
      </w:r>
      <w:r w:rsidR="00BC2907">
        <w:t xml:space="preserve">with non representative areas masked </w:t>
      </w:r>
      <w:r>
        <w:t xml:space="preserve">c) image of predictions at scale </w:t>
      </w:r>
      <w:r w:rsidR="00BC2907">
        <w:t>o</w:t>
      </w:r>
      <w:r>
        <w:t xml:space="preserve">f AUs d) image of </w:t>
      </w:r>
      <w:proofErr w:type="gramStart"/>
      <w:r>
        <w:t>uncertainty  at</w:t>
      </w:r>
      <w:proofErr w:type="gramEnd"/>
      <w:r>
        <w:t xml:space="preserve">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w:t>
      </w:r>
      <w:proofErr w:type="gramStart"/>
      <w:r>
        <w:t>Example  of</w:t>
      </w:r>
      <w:proofErr w:type="gramEnd"/>
      <w:r>
        <w:t xml:space="preserve"> LAI estimation using S2 with Grounded EO GPR over NEON site: a) scatter plot </w:t>
      </w:r>
      <w:r w:rsidR="00BC2907">
        <w:t xml:space="preserve">of estimated vs predicted LAI </w:t>
      </w:r>
      <w:r>
        <w:t xml:space="preserve">with prediction confidence intervals b) image of </w:t>
      </w:r>
      <w:proofErr w:type="gramStart"/>
      <w:r>
        <w:t>high resolution</w:t>
      </w:r>
      <w:proofErr w:type="gramEnd"/>
      <w:r>
        <w:t xml:space="preserve"> predictions</w:t>
      </w:r>
      <w:r w:rsidR="00BC2907">
        <w:t xml:space="preserve"> with non representative areas </w:t>
      </w:r>
      <w:proofErr w:type="gramStart"/>
      <w:r w:rsidR="00BC2907">
        <w:t xml:space="preserve">masked </w:t>
      </w:r>
      <w:r>
        <w:t xml:space="preserve"> c</w:t>
      </w:r>
      <w:proofErr w:type="gramEnd"/>
      <w:r>
        <w:t xml:space="preserve">) image of predictions at scale pf AUs d) image of </w:t>
      </w:r>
      <w:proofErr w:type="gramStart"/>
      <w:r>
        <w:t>uncertainty  at</w:t>
      </w:r>
      <w:proofErr w:type="gramEnd"/>
      <w:r>
        <w:t xml:space="preserve">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 xml:space="preserve">Figure 4.2.6: </w:t>
      </w:r>
      <w:proofErr w:type="gramStart"/>
      <w:r>
        <w:t>Example  of</w:t>
      </w:r>
      <w:proofErr w:type="gramEnd"/>
      <w:r>
        <w:t xml:space="preserve"> FAPAR estimation using S2 with Grounded EO GPR over NEON site: a) scatter plot of estimated vs predicted LAI with prediction confidence intervals b) image of </w:t>
      </w:r>
      <w:proofErr w:type="gramStart"/>
      <w:r>
        <w:t>high resolution</w:t>
      </w:r>
      <w:proofErr w:type="gramEnd"/>
      <w:r>
        <w:t xml:space="preserve"> predictions with non representative areas masked c) image of predictions at scale pf AUs d) image of </w:t>
      </w:r>
      <w:proofErr w:type="gramStart"/>
      <w:r>
        <w:t>uncertainty  at</w:t>
      </w:r>
      <w:proofErr w:type="gramEnd"/>
      <w:r>
        <w:t xml:space="preserve">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w:t>
      </w:r>
      <w:proofErr w:type="gramStart"/>
      <w:r>
        <w:t>4.3.1  Global</w:t>
      </w:r>
      <w:proofErr w:type="gramEnd"/>
      <w:r>
        <w:t xml:space="preserve"> map of bias and apparent accuracy for NH and SH peak </w:t>
      </w:r>
      <w:r w:rsidR="00A86567">
        <w:t>season</w:t>
      </w:r>
      <w:r>
        <w:t xml:space="preserve"> for LAI</w:t>
      </w:r>
    </w:p>
    <w:p w14:paraId="08BDC1CE" w14:textId="49917736" w:rsidR="00BC2907" w:rsidRPr="00BC2907" w:rsidRDefault="00BC2907" w:rsidP="00BC2907">
      <w:r>
        <w:t xml:space="preserve">Figure </w:t>
      </w:r>
      <w:proofErr w:type="gramStart"/>
      <w:r>
        <w:t>4.3.2  Global</w:t>
      </w:r>
      <w:proofErr w:type="gramEnd"/>
      <w:r>
        <w:t xml:space="preserve">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w:t>
      </w:r>
      <w:proofErr w:type="gramStart"/>
      <w:r>
        <w:t>4.3.3  Global</w:t>
      </w:r>
      <w:proofErr w:type="gramEnd"/>
      <w:r>
        <w:t xml:space="preserve"> map of </w:t>
      </w:r>
      <w:proofErr w:type="gramStart"/>
      <w:r>
        <w:t>uncertainty  and</w:t>
      </w:r>
      <w:proofErr w:type="gramEnd"/>
      <w:r>
        <w:t xml:space="preserve"> relative uncertainty for NH and SH peak </w:t>
      </w:r>
      <w:r w:rsidR="00A86567">
        <w:t>season</w:t>
      </w:r>
      <w:r>
        <w:t xml:space="preserve"> for LAI</w:t>
      </w:r>
    </w:p>
    <w:p w14:paraId="2A61438A" w14:textId="6EBC4E1F" w:rsidR="00BC2907" w:rsidRPr="00BC2907" w:rsidRDefault="00BC2907" w:rsidP="00BC2907">
      <w:r>
        <w:t xml:space="preserve">Figure </w:t>
      </w:r>
      <w:proofErr w:type="gramStart"/>
      <w:r>
        <w:t>4.3.4  Global</w:t>
      </w:r>
      <w:proofErr w:type="gramEnd"/>
      <w:r>
        <w:t xml:space="preserve"> map of </w:t>
      </w:r>
      <w:proofErr w:type="gramStart"/>
      <w:r>
        <w:t>uncertainty  and</w:t>
      </w:r>
      <w:proofErr w:type="gramEnd"/>
      <w:r>
        <w:t xml:space="preserve">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w:t>
      </w:r>
      <w:proofErr w:type="gramStart"/>
      <w:r>
        <w:t>4.3.5  Global</w:t>
      </w:r>
      <w:proofErr w:type="gramEnd"/>
      <w:r>
        <w:t xml:space="preserve"> map of probability of conforming to GCOS </w:t>
      </w:r>
      <w:proofErr w:type="gramStart"/>
      <w:r>
        <w:t>uncertainty  for</w:t>
      </w:r>
      <w:proofErr w:type="gramEnd"/>
      <w:r>
        <w:t xml:space="preserve"> NH and SH peak </w:t>
      </w:r>
      <w:r w:rsidR="00A86567">
        <w:t>season</w:t>
      </w:r>
      <w:r>
        <w:t xml:space="preserve"> for LAI</w:t>
      </w:r>
    </w:p>
    <w:p w14:paraId="3A86D5C2" w14:textId="1F3F163E" w:rsidR="00BC2907" w:rsidRPr="00BC2907" w:rsidRDefault="00BC2907" w:rsidP="00BC2907">
      <w:r>
        <w:t xml:space="preserve">Figure </w:t>
      </w:r>
      <w:proofErr w:type="gramStart"/>
      <w:r>
        <w:t>4.3.6  Global</w:t>
      </w:r>
      <w:proofErr w:type="gramEnd"/>
      <w:r>
        <w:t xml:space="preserve"> map of probability of conforming to GCOS </w:t>
      </w:r>
      <w:proofErr w:type="gramStart"/>
      <w:r>
        <w:t>uncertainty  for</w:t>
      </w:r>
      <w:proofErr w:type="gramEnd"/>
      <w:r>
        <w:t xml:space="preserve">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1"/>
        <w:numPr>
          <w:ilvl w:val="0"/>
          <w:numId w:val="19"/>
        </w:numPr>
        <w:spacing w:line="360" w:lineRule="auto"/>
      </w:pPr>
      <w:r w:rsidRPr="007C7305">
        <w:lastRenderedPageBreak/>
        <w:t>Discussion</w:t>
      </w:r>
    </w:p>
    <w:p w14:paraId="7F6D016A" w14:textId="610FAF72" w:rsidR="00CB75FC" w:rsidRDefault="00D8059B" w:rsidP="001A4050">
      <w:pPr>
        <w:pStyle w:val="1"/>
        <w:numPr>
          <w:ilvl w:val="0"/>
          <w:numId w:val="19"/>
        </w:numPr>
        <w:spacing w:line="360" w:lineRule="auto"/>
      </w:pPr>
      <w:r>
        <w:t>Conclusion</w:t>
      </w:r>
      <w:r w:rsidR="00897F31">
        <w:t>s</w:t>
      </w:r>
    </w:p>
    <w:p w14:paraId="7F6D016B" w14:textId="77777777" w:rsidR="00CB75FC" w:rsidRDefault="00D8059B" w:rsidP="001A4050">
      <w:pPr>
        <w:pStyle w:val="1"/>
        <w:numPr>
          <w:ilvl w:val="0"/>
          <w:numId w:val="19"/>
        </w:numPr>
        <w:spacing w:line="360" w:lineRule="auto"/>
      </w:pPr>
      <w:r>
        <w:t>Acknowledgements</w:t>
      </w:r>
    </w:p>
    <w:p w14:paraId="7F6D016C" w14:textId="77777777" w:rsidR="00CB75FC" w:rsidRDefault="00000000" w:rsidP="001A4050">
      <w:pPr>
        <w:pStyle w:val="1"/>
        <w:numPr>
          <w:ilvl w:val="0"/>
          <w:numId w:val="19"/>
        </w:numPr>
        <w:spacing w:line="360" w:lineRule="auto"/>
      </w:pPr>
      <w:sdt>
        <w:sdtPr>
          <w:tag w:val="goog_rdk_74"/>
          <w:id w:val="-1707776229"/>
        </w:sdtPr>
        <w:sdtContent>
          <w:commentRangeStart w:id="171"/>
        </w:sdtContent>
      </w:sdt>
      <w:r w:rsidR="00D8059B">
        <w:t>References</w:t>
      </w:r>
      <w:commentRangeEnd w:id="171"/>
      <w:r w:rsidR="00D8059B">
        <w:commentReference w:id="171"/>
      </w:r>
    </w:p>
    <w:p w14:paraId="605B572B" w14:textId="77777777" w:rsidR="00F52D90" w:rsidRDefault="00F52D90" w:rsidP="00F52D90">
      <w:bookmarkStart w:id="172"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5" w:history="1">
        <w:r w:rsidRPr="00142687">
          <w:rPr>
            <w:rStyle w:val="ae"/>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6" w:tgtFrame="_new" w:history="1">
        <w:r w:rsidRPr="00142687">
          <w:rPr>
            <w:rStyle w:val="ae"/>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7" w:tgtFrame="_blank" w:tooltip="Persistent link using digital object identifier" w:history="1">
        <w:r w:rsidRPr="00142687">
          <w:rPr>
            <w:rStyle w:val="ae"/>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8">
        <w:r w:rsidRPr="002F638B">
          <w:rPr>
            <w:rStyle w:val="ae"/>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39" w:history="1">
        <w:r w:rsidRPr="00142687">
          <w:rPr>
            <w:rStyle w:val="ae"/>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0">
        <w:r w:rsidRPr="00142687">
          <w:rPr>
            <w:rStyle w:val="ae"/>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1" w:history="1">
        <w:r w:rsidRPr="00142687">
          <w:rPr>
            <w:rStyle w:val="ae"/>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2">
        <w:r w:rsidRPr="00142687">
          <w:rPr>
            <w:rStyle w:val="ae"/>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3" w:history="1">
        <w:r w:rsidRPr="00142687">
          <w:rPr>
            <w:rStyle w:val="ae"/>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4">
        <w:r w:rsidRPr="00142687">
          <w:rPr>
            <w:rStyle w:val="ae"/>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r w:rsidRPr="002F638B">
        <w:rPr>
          <w:lang w:val="fr-CA"/>
        </w:rPr>
        <w:t xml:space="preserve">Sci. Pol., 51, pp. 149-169, </w:t>
      </w:r>
      <w:hyperlink r:id="rId45" w:tgtFrame="_blank" w:tooltip="Persistent link using digital object identifier" w:history="1">
        <w:r w:rsidRPr="002F638B">
          <w:rPr>
            <w:rStyle w:val="ae"/>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6" w:tgtFrame="_new" w:history="1">
        <w:r w:rsidRPr="00142687">
          <w:rPr>
            <w:rStyle w:val="ae"/>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7" w:history="1">
        <w:r w:rsidRPr="00142687">
          <w:rPr>
            <w:rStyle w:val="ae"/>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8" w:history="1">
        <w:r w:rsidRPr="00142687">
          <w:rPr>
            <w:rStyle w:val="ae"/>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w:t>
      </w:r>
      <w:proofErr w:type="gramStart"/>
      <w:r w:rsidRPr="00142687">
        <w:t>Sentinel-2 forest</w:t>
      </w:r>
      <w:proofErr w:type="gramEnd"/>
      <w:r w:rsidRPr="00142687">
        <w:t xml:space="preserve"> LAI retrievals </w:t>
      </w:r>
      <w:r w:rsidRPr="00142687">
        <w:lastRenderedPageBreak/>
        <w:t xml:space="preserve">using radiative transfer models. Remote Sensing of Environment, 305, Article 114060. </w:t>
      </w:r>
      <w:hyperlink r:id="rId49" w:history="1">
        <w:r w:rsidRPr="00142687">
          <w:rPr>
            <w:rStyle w:val="ae"/>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0">
        <w:r w:rsidRPr="00142687">
          <w:rPr>
            <w:rStyle w:val="ae"/>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1" w:history="1">
        <w:r w:rsidRPr="00142687">
          <w:rPr>
            <w:rStyle w:val="ae"/>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2" w:history="1">
        <w:r w:rsidRPr="00142687">
          <w:rPr>
            <w:rStyle w:val="ae"/>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3">
        <w:r w:rsidRPr="00142687">
          <w:rPr>
            <w:rStyle w:val="ae"/>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4">
        <w:r w:rsidRPr="00142687">
          <w:rPr>
            <w:rStyle w:val="ae"/>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5" w:history="1">
        <w:r w:rsidRPr="00142687">
          <w:rPr>
            <w:rStyle w:val="ae"/>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bookmarkStart w:id="173" w:name="OLE_LINK30"/>
      <w:r>
        <w:fldChar w:fldCharType="begin"/>
      </w:r>
      <w:r>
        <w:instrText>HYPERLINK "https://doi.org/10.59161/JCGM100-2008E"</w:instrText>
      </w:r>
      <w:r>
        <w:fldChar w:fldCharType="separate"/>
      </w:r>
      <w:r w:rsidRPr="00142687">
        <w:rPr>
          <w:rStyle w:val="ae"/>
        </w:rPr>
        <w:t>https://doi.org/10.59161/JCGM100-2008E</w:t>
      </w:r>
      <w:r>
        <w:fldChar w:fldCharType="end"/>
      </w:r>
      <w:bookmarkEnd w:id="173"/>
    </w:p>
    <w:p w14:paraId="5F23F4ED" w14:textId="77777777" w:rsidR="00142687" w:rsidRPr="00142687" w:rsidRDefault="00142687" w:rsidP="00142687">
      <w:pPr>
        <w:spacing w:line="360" w:lineRule="auto"/>
      </w:pPr>
      <w:r w:rsidRPr="00142687">
        <w:t xml:space="preserve">JGCM (2012).  The role of measurement uncertainty in conformity assessment. JCGM </w:t>
      </w:r>
      <w:proofErr w:type="gramStart"/>
      <w:r w:rsidRPr="00142687">
        <w:t>106:2012 .</w:t>
      </w:r>
      <w:proofErr w:type="gramEnd"/>
      <w:r>
        <w:fldChar w:fldCharType="begin"/>
      </w:r>
      <w:r>
        <w:instrText>HYPERLINK "https://doi.org/10.59161/JCGM106-2012"</w:instrText>
      </w:r>
      <w:r>
        <w:fldChar w:fldCharType="separate"/>
      </w:r>
      <w:r w:rsidRPr="00142687">
        <w:rPr>
          <w:rStyle w:val="ae"/>
        </w:rPr>
        <w:t>https://doi.org/10.59161/JCGM106-2012</w:t>
      </w:r>
      <w:r>
        <w:fldChar w:fldCharType="end"/>
      </w:r>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 xml:space="preserve">JCGM GUM-6:2020. </w:t>
      </w:r>
      <w:bookmarkStart w:id="174" w:name="OLE_LINK29"/>
      <w:r w:rsidRPr="002F638B">
        <w:t xml:space="preserve"> https://doi.org/10.59161/JCGMGUM-6-2020</w:t>
      </w:r>
      <w:bookmarkEnd w:id="174"/>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6"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ae"/>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w:t>
      </w:r>
      <w:proofErr w:type="gramStart"/>
      <w:r w:rsidRPr="00142687">
        <w:t>) .</w:t>
      </w:r>
      <w:proofErr w:type="gramEnd"/>
      <w:r w:rsidRPr="00142687">
        <w:t xml:space="preserve">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 xml:space="preserve">Ma, H., Liang, S., Xiong, C., Wang, Q., Jia, A., and Li, </w:t>
      </w:r>
      <w:proofErr w:type="gramStart"/>
      <w:r w:rsidRPr="00142687">
        <w:t>B  (</w:t>
      </w:r>
      <w:proofErr w:type="gramEnd"/>
      <w:r w:rsidRPr="00142687">
        <w:t>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 xml:space="preserve">Navarro, L.M., Fernández, N., Guerra, C., Guralnick, R., Kissling, W.D., Londoño, M.C., et al. (2017). Monitoring biodiversity </w:t>
      </w:r>
      <w:proofErr w:type="gramStart"/>
      <w:r w:rsidRPr="00142687">
        <w:t>change</w:t>
      </w:r>
      <w:proofErr w:type="gramEnd"/>
      <w:r w:rsidRPr="00142687">
        <w:t xml:space="preserv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57" w:tgtFrame="_blank" w:tooltip="Persistent link using digital object identifier" w:history="1">
        <w:r w:rsidRPr="00142687">
          <w:rPr>
            <w:rStyle w:val="ae"/>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58">
        <w:r w:rsidRPr="00142687">
          <w:rPr>
            <w:rStyle w:val="ae"/>
          </w:rPr>
          <w:t>Biophysical modelling | System of Environmental Economic Accounting</w:t>
        </w:r>
      </w:hyperlink>
      <w:r w:rsidRPr="00142687">
        <w:t xml:space="preserve"> accessed at </w:t>
      </w:r>
      <w:hyperlink r:id="rId59">
        <w:r w:rsidRPr="00142687">
          <w:rPr>
            <w:rStyle w:val="ae"/>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0" w:history="1">
        <w:r w:rsidRPr="00142687">
          <w:rPr>
            <w:rStyle w:val="ae"/>
            <w:lang w:val="fr-CA"/>
          </w:rPr>
          <w:t>Wang, Y., Fang, H., Li, Y., Li, S., &amp; Tang, H. (2025). </w:t>
        </w:r>
        <w:r w:rsidRPr="00142687">
          <w:rPr>
            <w:rStyle w:val="ae"/>
            <w:b/>
            <w:bCs/>
          </w:rPr>
          <w:t>Validation of the vertical plant area index profile product derived from GEDI over global forest sites.</w:t>
        </w:r>
        <w:r w:rsidRPr="00142687">
          <w:rPr>
            <w:rStyle w:val="ae"/>
          </w:rPr>
          <w:t> </w:t>
        </w:r>
        <w:r w:rsidRPr="00142687">
          <w:rPr>
            <w:rStyle w:val="ae"/>
            <w:i/>
            <w:iCs/>
          </w:rPr>
          <w:t>Agricultural and Forest Meteorology</w:t>
        </w:r>
        <w:r w:rsidRPr="00142687">
          <w:rPr>
            <w:rStyle w:val="ae"/>
          </w:rPr>
          <w:t>, </w:t>
        </w:r>
        <w:r w:rsidRPr="00142687">
          <w:rPr>
            <w:rStyle w:val="ae"/>
            <w:i/>
            <w:iCs/>
          </w:rPr>
          <w:t>371</w:t>
        </w:r>
        <w:r w:rsidRPr="00142687">
          <w:rPr>
            <w:rStyle w:val="ae"/>
          </w:rPr>
          <w:t>, 110612.</w:t>
        </w:r>
      </w:hyperlink>
    </w:p>
    <w:commentRangeStart w:id="175"/>
    <w:p w14:paraId="1EC50D23" w14:textId="77777777" w:rsidR="00142687" w:rsidRDefault="00142687" w:rsidP="00142687">
      <w:pPr>
        <w:spacing w:line="360" w:lineRule="auto"/>
      </w:pPr>
      <w:r>
        <w:fldChar w:fldCharType="begin"/>
      </w:r>
      <w:r>
        <w:instrText>HYPERLINK "https://www.sciencedirect.com/science/article/abs/pii/S0168192325002321"</w:instrText>
      </w:r>
      <w:r>
        <w:fldChar w:fldCharType="separate"/>
      </w:r>
      <w:r w:rsidRPr="00A61A73">
        <w:rPr>
          <w:rStyle w:val="ae"/>
          <w:lang w:val="en-US"/>
        </w:rPr>
        <w:t>Wang, Y., Fang, H., Li, Y., Li, S., &amp; Tang, H. (2025). </w:t>
      </w:r>
      <w:r w:rsidRPr="0054032B">
        <w:rPr>
          <w:rStyle w:val="ae"/>
          <w:b/>
          <w:bCs/>
        </w:rPr>
        <w:t>Validation of the vertical plant area index profile product derived from GEDI over global forest sites.</w:t>
      </w:r>
      <w:r w:rsidRPr="0054032B">
        <w:rPr>
          <w:rStyle w:val="ae"/>
        </w:rPr>
        <w:t> </w:t>
      </w:r>
      <w:r w:rsidRPr="0054032B">
        <w:rPr>
          <w:rStyle w:val="ae"/>
          <w:i/>
          <w:iCs/>
        </w:rPr>
        <w:t>Agricultural and Forest Meteorology</w:t>
      </w:r>
      <w:r w:rsidRPr="0054032B">
        <w:rPr>
          <w:rStyle w:val="ae"/>
        </w:rPr>
        <w:t>, </w:t>
      </w:r>
      <w:r w:rsidRPr="0054032B">
        <w:rPr>
          <w:rStyle w:val="ae"/>
          <w:i/>
          <w:iCs/>
        </w:rPr>
        <w:t>371</w:t>
      </w:r>
      <w:r w:rsidRPr="0054032B">
        <w:rPr>
          <w:rStyle w:val="ae"/>
        </w:rPr>
        <w:t>, 110612.</w:t>
      </w:r>
      <w:r>
        <w:fldChar w:fldCharType="end"/>
      </w:r>
      <w:commentRangeEnd w:id="175"/>
      <w:r w:rsidR="001930AF">
        <w:rPr>
          <w:rStyle w:val="af6"/>
        </w:rPr>
        <w:commentReference w:id="175"/>
      </w:r>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1">
        <w:r w:rsidRPr="00142687">
          <w:rPr>
            <w:rStyle w:val="ae"/>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2" w:history="1">
        <w:r w:rsidRPr="00142687">
          <w:rPr>
            <w:rStyle w:val="ae"/>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3">
        <w:r w:rsidRPr="00142687">
          <w:rPr>
            <w:rStyle w:val="ae"/>
          </w:rPr>
          <w:t>https://doi.org/10.1016/j.rse.2018.02.049</w:t>
        </w:r>
      </w:hyperlink>
      <w:r w:rsidRPr="00142687">
        <w:t>.</w:t>
      </w:r>
    </w:p>
    <w:p w14:paraId="0A3D5880" w14:textId="77777777" w:rsidR="00142687" w:rsidRPr="00142687" w:rsidRDefault="00142687" w:rsidP="00142687">
      <w:pPr>
        <w:spacing w:line="360" w:lineRule="auto"/>
      </w:pPr>
      <w:r w:rsidRPr="00142687">
        <w:t>Xu, B., Park, T., Yan, K., Chen, C., Zeng, Y., Song, W., Yin, G., Li, J., Liu, Q, Knyazikhin, Y., Myneni, R.B. (2018a). Analysis of Global   LAI/FPAR Products from VIIRS and MODIS Sensors for Spatio-Temporal Consistency and Uncertainty from 2012–</w:t>
      </w:r>
      <w:proofErr w:type="gramStart"/>
      <w:r w:rsidRPr="00142687">
        <w:t>2016,   </w:t>
      </w:r>
      <w:proofErr w:type="gramEnd"/>
      <w:r w:rsidRPr="00142687">
        <w:t xml:space="preserve">Forests, 2018, 9(2), 73. </w:t>
      </w:r>
      <w:hyperlink r:id="rId64">
        <w:r w:rsidRPr="00142687">
          <w:rPr>
            <w:rStyle w:val="ae"/>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72"/>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5" w:history="1">
        <w:r w:rsidRPr="00811BEE">
          <w:rPr>
            <w:rStyle w:val="ae"/>
          </w:rPr>
          <w:t>http://www.bipm.org/</w:t>
        </w:r>
      </w:hyperlink>
    </w:p>
    <w:p w14:paraId="2B09FB7C" w14:textId="77777777" w:rsidR="009F41C6" w:rsidRPr="004D5E30" w:rsidRDefault="009F41C6" w:rsidP="00F52D90"/>
    <w:p w14:paraId="7F6D016D" w14:textId="3258B98F" w:rsidR="00CB75FC" w:rsidRDefault="00D8059B">
      <w:r>
        <w:t xml:space="preserve">Box, George E. </w:t>
      </w:r>
      <w:proofErr w:type="gramStart"/>
      <w:r>
        <w:t>P..</w:t>
      </w:r>
      <w:proofErr w:type="gramEnd"/>
      <w:r>
        <w:t>  Hunter, J.S., Hunter, W.</w:t>
      </w:r>
      <w:r w:rsidR="00D850B3">
        <w:t xml:space="preserve"> (2005</w:t>
      </w:r>
      <w:proofErr w:type="gramStart"/>
      <w:r w:rsidR="00D850B3">
        <w:t>).</w:t>
      </w:r>
      <w:r>
        <w:rPr>
          <w:b/>
        </w:rPr>
        <w:t>Statistics</w:t>
      </w:r>
      <w:proofErr w:type="gramEnd"/>
      <w:r>
        <w:rPr>
          <w:b/>
        </w:rPr>
        <w:t xml:space="preserve"> for </w:t>
      </w:r>
      <w:proofErr w:type="gramStart"/>
      <w:r>
        <w:rPr>
          <w:b/>
        </w:rPr>
        <w:t>experimenters :</w:t>
      </w:r>
      <w:proofErr w:type="gramEnd"/>
      <w:r>
        <w:rPr>
          <w:b/>
        </w:rPr>
        <w:t xml:space="preserve"> design, discovery, and innovation</w:t>
      </w:r>
      <w:proofErr w:type="gramStart"/>
      <w:r>
        <w:t>, .</w:t>
      </w:r>
      <w:proofErr w:type="gramEnd"/>
      <w:r>
        <w:t>,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ae"/>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ae"/>
          <w:lang w:val="en-US"/>
        </w:rPr>
        <w:t>INFCOM-3-d08-1(2)-WIGOS-GUIDE-AND-RWC- ...</w:t>
      </w:r>
    </w:p>
    <w:p w14:paraId="0855A043" w14:textId="77777777" w:rsidR="009F063B" w:rsidRPr="009F063B" w:rsidRDefault="009F063B" w:rsidP="009F063B">
      <w:pPr>
        <w:rPr>
          <w:rStyle w:val="ae"/>
          <w:lang w:val="en-US"/>
        </w:rPr>
      </w:pPr>
      <w:r w:rsidRPr="009F063B">
        <w:rPr>
          <w:rStyle w:val="ae"/>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66" w:tgtFrame="_blank" w:tooltip="Link to external resource: 10.1002/2017RG000562" w:history="1">
        <w:r w:rsidRPr="006E2712">
          <w:rPr>
            <w:rStyle w:val="ae"/>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xml:space="preserve">, Vol. 112, pp   1871&amp;—1883, </w:t>
      </w:r>
      <w:proofErr w:type="gramStart"/>
      <w:r>
        <w:t>doi:10.1016/j.rse</w:t>
      </w:r>
      <w:proofErr w:type="gramEnd"/>
      <w:r>
        <w:t>.2007.09.011.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67">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68">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69">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0">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1">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al..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Weiss et al., (2014). On Line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2">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3">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4">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5">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76">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77">
        <w:r w:rsidR="00CB75FC">
          <w:rPr>
            <w:color w:val="467886"/>
            <w:u w:val="single"/>
          </w:rPr>
          <w:t>Searchable Table of Earth Observation Satellite Missions | CEOS Database</w:t>
        </w:r>
      </w:hyperlink>
      <w:r>
        <w:t xml:space="preserve">, accessed at </w:t>
      </w:r>
      <w:hyperlink r:id="rId78">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79">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0">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1">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2">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3">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al..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4">
        <w:r w:rsidR="00CB75FC">
          <w:rPr>
            <w:color w:val="467886"/>
            <w:u w:val="single"/>
          </w:rPr>
          <w:t>https://library.wmo.int/records/item/58104-the-2022-gcos-implementation-plan-gcos-244</w:t>
        </w:r>
      </w:hyperlink>
      <w:r>
        <w:rPr>
          <w:rFonts w:ascii="Arial" w:eastAsia="Arial" w:hAnsi="Arial" w:cs="Arial"/>
        </w:rPr>
        <w:t>​</w:t>
      </w:r>
      <w:hyperlink r:id="rId85">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proofErr w:type="gramStart"/>
      <w:r>
        <w:t>WMO  (</w:t>
      </w:r>
      <w:proofErr w:type="gramEnd"/>
      <w:r>
        <w:t xml:space="preserve">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86">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87">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1"/>
      </w:pPr>
      <w:commentRangeStart w:id="176"/>
      <w:r>
        <w:lastRenderedPageBreak/>
        <w:t>Supplementary Material</w:t>
      </w:r>
      <w:commentRangeEnd w:id="176"/>
      <w:r w:rsidR="00772B0E">
        <w:rPr>
          <w:rStyle w:val="af6"/>
          <w:rFonts w:ascii="Aptos" w:eastAsiaTheme="minorEastAsia" w:hAnsi="Aptos" w:cs="Aptos"/>
          <w:color w:val="auto"/>
        </w:rPr>
        <w:commentReference w:id="176"/>
      </w:r>
      <w:r>
        <w:t xml:space="preserve">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w:t>
      </w:r>
      <w:proofErr w:type="gramStart"/>
      <w:r>
        <w:t>stability  (</w:t>
      </w:r>
      <w:proofErr w:type="gramEnd"/>
      <w:r>
        <w:t xml:space="preserve">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8DA7CC1" w:rsidR="00EA326E" w:rsidRPr="00AF7D8D" w:rsidRDefault="00EA326E" w:rsidP="00EA326E">
      <w:pPr>
        <w:pStyle w:val="af5"/>
        <w:keepNext/>
        <w:spacing w:line="360" w:lineRule="auto"/>
        <w:rPr>
          <w:sz w:val="20"/>
          <w:szCs w:val="20"/>
        </w:rPr>
      </w:pPr>
      <w:bookmarkStart w:id="177"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77"/>
      <w:r w:rsidRPr="00AF7D8D">
        <w:rPr>
          <w:sz w:val="20"/>
          <w:szCs w:val="20"/>
        </w:rPr>
        <w:t xml:space="preserve">.  Metrological terms (terms and </w:t>
      </w:r>
      <w:del w:id="178" w:author="Fang" w:date="2025-11-17T10:01:00Z" w16du:dateUtc="2025-11-17T02:01:00Z">
        <w:r w:rsidRPr="00AF7D8D" w:rsidDel="009C1178">
          <w:rPr>
            <w:sz w:val="20"/>
            <w:szCs w:val="20"/>
          </w:rPr>
          <w:delText>defintitions</w:delText>
        </w:r>
      </w:del>
      <w:ins w:id="179" w:author="Fang" w:date="2025-11-17T10:01:00Z" w16du:dateUtc="2025-11-17T02:01:00Z">
        <w:r w:rsidR="009C1178" w:rsidRPr="00AF7D8D">
          <w:rPr>
            <w:sz w:val="20"/>
            <w:szCs w:val="20"/>
          </w:rPr>
          <w:t>definitions</w:t>
        </w:r>
      </w:ins>
      <w:r w:rsidRPr="00AF7D8D">
        <w:rPr>
          <w:sz w:val="20"/>
          <w:szCs w:val="20"/>
        </w:rPr>
        <w:t xml:space="preserve"> in bold are taken from GUM xx).   </w:t>
      </w:r>
    </w:p>
    <w:tbl>
      <w:tblPr>
        <w:tblStyle w:val="af4"/>
        <w:tblW w:w="0" w:type="auto"/>
        <w:tblLook w:val="04A0" w:firstRow="1" w:lastRow="0" w:firstColumn="1" w:lastColumn="0" w:noHBand="0" w:noVBand="1"/>
      </w:tblPr>
      <w:tblGrid>
        <w:gridCol w:w="2372"/>
        <w:gridCol w:w="1059"/>
        <w:gridCol w:w="5919"/>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329679BC" w:rsidR="00EA326E" w:rsidRPr="00AF7D8D" w:rsidRDefault="00EA326E" w:rsidP="006D3B65">
            <w:pPr>
              <w:spacing w:line="360" w:lineRule="auto"/>
              <w:rPr>
                <w:b/>
                <w:bCs/>
                <w:sz w:val="20"/>
                <w:szCs w:val="20"/>
              </w:rPr>
            </w:pPr>
            <w:del w:id="180" w:author="Fang" w:date="2025-11-17T10:01:00Z" w16du:dateUtc="2025-11-17T02:01:00Z">
              <w:r w:rsidRPr="00AF7D8D" w:rsidDel="009C1178">
                <w:rPr>
                  <w:b/>
                  <w:bCs/>
                  <w:sz w:val="20"/>
                  <w:szCs w:val="20"/>
                </w:rPr>
                <w:delText>Measureand</w:delText>
              </w:r>
            </w:del>
            <w:ins w:id="181" w:author="Fang" w:date="2025-11-17T10:01:00Z" w16du:dateUtc="2025-11-17T02:01:00Z">
              <w:r w:rsidR="009C1178" w:rsidRPr="00AF7D8D">
                <w:rPr>
                  <w:b/>
                  <w:bCs/>
                  <w:sz w:val="20"/>
                  <w:szCs w:val="20"/>
                </w:rPr>
                <w:t>Measurand</w:t>
              </w:r>
            </w:ins>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000000"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000000"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000000"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82"/>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82"/>
            <w:r>
              <w:rPr>
                <w:rStyle w:val="af6"/>
              </w:rPr>
              <w:commentReference w:id="182"/>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000000"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33D70972" w:rsidR="00EA326E" w:rsidRPr="00B56536" w:rsidRDefault="00EA326E" w:rsidP="006D3B65">
            <w:pPr>
              <w:spacing w:line="360" w:lineRule="auto"/>
              <w:rPr>
                <w:sz w:val="20"/>
                <w:szCs w:val="20"/>
                <w:lang w:eastAsia="zh-CN"/>
              </w:rPr>
            </w:pPr>
            <w:r w:rsidRPr="00B56536">
              <w:rPr>
                <w:sz w:val="20"/>
                <w:szCs w:val="20"/>
              </w:rPr>
              <w:t xml:space="preserve">Rate of change in A per year expressed as a percentage of the </w:t>
            </w:r>
            <w:del w:id="183" w:author="Fang" w:date="2025-11-17T10:03:00Z" w16du:dateUtc="2025-11-17T02:03:00Z">
              <w:r w:rsidRPr="00B56536" w:rsidDel="009C1178">
                <w:rPr>
                  <w:sz w:val="20"/>
                  <w:szCs w:val="20"/>
                </w:rPr>
                <w:delText>concentional</w:delText>
              </w:r>
            </w:del>
            <w:ins w:id="184" w:author="Fang" w:date="2025-11-17T10:03:00Z" w16du:dateUtc="2025-11-17T02:03:00Z">
              <w:r w:rsidR="009C1178" w:rsidRPr="00B56536">
                <w:rPr>
                  <w:sz w:val="20"/>
                  <w:szCs w:val="20"/>
                </w:rPr>
                <w:t>conventional</w:t>
              </w:r>
            </w:ins>
            <w:r w:rsidRPr="00B56536">
              <w:rPr>
                <w:sz w:val="20"/>
                <w:szCs w:val="20"/>
              </w:rPr>
              <w:t xml:space="preserve"> true val</w:t>
            </w:r>
            <w:r>
              <w:rPr>
                <w:sz w:val="20"/>
                <w:szCs w:val="20"/>
              </w:rPr>
              <w:t>ue (WMO, 2024</w:t>
            </w:r>
            <w:ins w:id="185" w:author="Fang" w:date="2025-11-17T10:03:00Z" w16du:dateUtc="2025-11-17T02:03:00Z">
              <w:r w:rsidR="009C1178">
                <w:rPr>
                  <w:rFonts w:hint="eastAsia"/>
                  <w:sz w:val="20"/>
                  <w:szCs w:val="20"/>
                  <w:lang w:eastAsia="zh-CN"/>
                </w:rPr>
                <w:t>)</w:t>
              </w:r>
            </w:ins>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000000"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000000"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63585806"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w:t>
      </w:r>
      <w:ins w:id="186" w:author="Fang" w:date="2025-11-17T10:04:00Z" w16du:dateUtc="2025-11-17T02:04:00Z">
        <w:r w:rsidR="009C1178">
          <w:rPr>
            <w:rFonts w:hint="eastAsia"/>
            <w:lang w:eastAsia="zh-CN"/>
          </w:rPr>
          <w:t xml:space="preserve">effective plant area index, </w:t>
        </w:r>
      </w:ins>
      <w:r>
        <w:t xml:space="preserve">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af5"/>
        <w:keepNext/>
        <w:spacing w:line="360" w:lineRule="auto"/>
      </w:pPr>
      <w:r>
        <w:t xml:space="preserve">Table </w:t>
      </w:r>
      <w:fldSimple w:instr=" SEQ Table \* ARABIC ">
        <w:r>
          <w:rPr>
            <w:noProof/>
          </w:rPr>
          <w:t>7</w:t>
        </w:r>
      </w:fldSimple>
      <w:r>
        <w:t>.  LAI and FAPAR definitions.</w:t>
      </w:r>
    </w:p>
    <w:tbl>
      <w:tblPr>
        <w:tblStyle w:val="af4"/>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4BF865CA" w:rsidR="00EA326E" w:rsidRDefault="00EA326E" w:rsidP="006D3B65">
            <w:pPr>
              <w:spacing w:line="360" w:lineRule="auto"/>
            </w:pPr>
            <w:r>
              <w:t>Fraction of</w:t>
            </w:r>
            <w:r w:rsidRPr="00F173A0">
              <w:t xml:space="preserve"> PAR that is effectively absorbed by plants </w:t>
            </w:r>
            <w:r>
              <w:t xml:space="preserve">for a specified </w:t>
            </w:r>
            <w:del w:id="187" w:author="Fang" w:date="2025-11-17T10:04:00Z" w16du:dateUtc="2025-11-17T02:04:00Z">
              <w:r w:rsidDel="009C1178">
                <w:delText>indident</w:delText>
              </w:r>
            </w:del>
            <w:ins w:id="188" w:author="Fang" w:date="2025-11-17T10:04:00Z" w16du:dateUtc="2025-11-17T02:04:00Z">
              <w:r w:rsidR="009C1178">
                <w:t>incident</w:t>
              </w:r>
            </w:ins>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a9"/>
        <w:numPr>
          <w:ilvl w:val="0"/>
          <w:numId w:val="22"/>
        </w:numPr>
        <w:spacing w:line="360" w:lineRule="auto"/>
      </w:pPr>
      <w:r>
        <w:t>LAI is not defined for areas not classified as land.</w:t>
      </w:r>
    </w:p>
    <w:p w14:paraId="3AA023A8" w14:textId="77777777" w:rsidR="00EA326E" w:rsidRDefault="00EA326E" w:rsidP="001A4050">
      <w:pPr>
        <w:pStyle w:val="a9"/>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a9"/>
        <w:numPr>
          <w:ilvl w:val="0"/>
          <w:numId w:val="22"/>
        </w:numPr>
        <w:spacing w:line="360" w:lineRule="auto"/>
      </w:pPr>
      <w:r>
        <w:t>GC</w:t>
      </w:r>
      <w:commentRangeStart w:id="189"/>
      <w:r>
        <w:t>OS has not defined ‘green’.  CEOS has proposed that green be based on ISO colorimetric standards (Fernandes et al., 2024a) but this has not achieved community agreement.</w:t>
      </w:r>
      <w:commentRangeEnd w:id="189"/>
      <w:r>
        <w:rPr>
          <w:rStyle w:val="af6"/>
        </w:rPr>
        <w:commentReference w:id="189"/>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14DEE961" w:rsidR="00EA326E" w:rsidRDefault="00EA326E" w:rsidP="001A4050">
      <w:pPr>
        <w:pStyle w:val="a9"/>
        <w:numPr>
          <w:ilvl w:val="0"/>
          <w:numId w:val="23"/>
        </w:numPr>
        <w:spacing w:line="360" w:lineRule="auto"/>
      </w:pPr>
      <w:r>
        <w:t>The measurement condition corresponds to direct solar illumination at a nominal local solar time unless otherwise noted.</w:t>
      </w:r>
      <w:del w:id="190" w:author="Fang" w:date="2025-11-17T10:06:00Z" w16du:dateUtc="2025-11-17T02:06:00Z">
        <w:r w:rsidDel="009C1178">
          <w:delText>.</w:delText>
        </w:r>
      </w:del>
      <w:r>
        <w:t xml:space="preserve">    </w:t>
      </w:r>
    </w:p>
    <w:p w14:paraId="52E8CA40" w14:textId="77777777" w:rsidR="00EA326E" w:rsidRDefault="00EA326E" w:rsidP="001A4050">
      <w:pPr>
        <w:pStyle w:val="a9"/>
        <w:numPr>
          <w:ilvl w:val="0"/>
          <w:numId w:val="23"/>
        </w:numPr>
        <w:spacing w:line="360" w:lineRule="auto"/>
      </w:pPr>
      <w:r>
        <w:t>The term “</w:t>
      </w:r>
      <w:commentRangeStart w:id="191"/>
      <w:r>
        <w:t xml:space="preserve">effectively </w:t>
      </w:r>
      <w:commentRangeEnd w:id="191"/>
      <w:r>
        <w:rPr>
          <w:rStyle w:val="af6"/>
        </w:rPr>
        <w:commentReference w:id="191"/>
      </w:r>
      <w:r>
        <w:t xml:space="preserve">absorbed by plants” is interpreted as “absorbed by active photosynthetic organs of organisms in the taxonomic kingdom Plantae”.   </w:t>
      </w:r>
      <w:commentRangeStart w:id="192"/>
      <w:commentRangeStart w:id="193"/>
      <w:r>
        <w:t xml:space="preserve"> This includes both vascular and non-vascular organs of any colour.  </w:t>
      </w:r>
      <w:commentRangeEnd w:id="192"/>
      <w:r>
        <w:rPr>
          <w:rStyle w:val="af6"/>
        </w:rPr>
        <w:commentReference w:id="192"/>
      </w:r>
      <w:commentRangeEnd w:id="193"/>
      <w:r w:rsidR="009C1178">
        <w:rPr>
          <w:rStyle w:val="af6"/>
        </w:rPr>
        <w:commentReference w:id="193"/>
      </w:r>
    </w:p>
    <w:p w14:paraId="47A3DD21" w14:textId="77777777" w:rsidR="00EA326E" w:rsidRDefault="00EA326E" w:rsidP="00EA326E">
      <w:pPr>
        <w:spacing w:line="360" w:lineRule="auto"/>
      </w:pPr>
    </w:p>
    <w:p w14:paraId="746719B2" w14:textId="77777777" w:rsidR="00EA326E" w:rsidRDefault="00EA326E" w:rsidP="00EA326E">
      <w:pPr>
        <w:pStyle w:val="2"/>
      </w:pPr>
      <w:r>
        <w:t>Geographical Definitions</w:t>
      </w:r>
    </w:p>
    <w:p w14:paraId="3251B248" w14:textId="77777777" w:rsidR="00EA326E" w:rsidRDefault="00EA326E" w:rsidP="00EA326E">
      <w:pPr>
        <w:spacing w:line="360" w:lineRule="auto"/>
      </w:pPr>
    </w:p>
    <w:p w14:paraId="03314E4D" w14:textId="5162BDF8"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w:t>
      </w:r>
      <w:ins w:id="194" w:author="Fang" w:date="2025-11-17T10:22:00Z" w16du:dateUtc="2025-11-17T02:22:00Z">
        <w:r w:rsidR="002E5073">
          <w:rPr>
            <w:rFonts w:hint="eastAsia"/>
            <w:lang w:eastAsia="zh-CN"/>
          </w:rPr>
          <w:t xml:space="preserve"> </w:t>
        </w:r>
      </w:ins>
      <w:r>
        <w:t xml:space="preserve">The ESU will vary as a function of measurement instrument, in-situ spatial sampling, and canopy conditions but can often exceed 10mx10m (Fernanes et al. 2023).   The MMU can correspond to </w:t>
      </w:r>
      <w:del w:id="195" w:author="Fang" w:date="2025-11-17T11:31:00Z" w16du:dateUtc="2025-11-17T03:31:00Z">
        <w:r w:rsidDel="005F55F9">
          <w:delText xml:space="preserve"> </w:delText>
        </w:r>
      </w:del>
      <w:r>
        <w:t>either the 250m, 100m threshold and 10m goal product spatial resolution requirements. The AU must be the same size or smaller than the MMU.  Assess</w:t>
      </w:r>
      <w:ins w:id="196" w:author="Fang" w:date="2025-11-17T11:32:00Z" w16du:dateUtc="2025-11-17T03:32:00Z">
        <w:r w:rsidR="005F55F9">
          <w:rPr>
            <w:rFonts w:hint="eastAsia"/>
            <w:lang w:eastAsia="zh-CN"/>
          </w:rPr>
          <w:t>m</w:t>
        </w:r>
      </w:ins>
      <w:r>
        <w:t>ents based only on FRM imply the AU must contain a FRM and subsequently limit validation of 10m resolution products to only certain FRM.  This limit does not apply to FRE that can be produced at both finer and coarser res</w:t>
      </w:r>
      <w:ins w:id="197" w:author="Fang" w:date="2025-11-17T11:32:00Z" w16du:dateUtc="2025-11-17T03:32:00Z">
        <w:r w:rsidR="005F55F9">
          <w:rPr>
            <w:rFonts w:hint="eastAsia"/>
            <w:lang w:eastAsia="zh-CN"/>
          </w:rPr>
          <w:t>o</w:t>
        </w:r>
      </w:ins>
      <w:r>
        <w:t>lution that ESUs (Cohen et al., 2006, Brown et al., 2020</w:t>
      </w:r>
      <w:proofErr w:type="gramStart"/>
      <w:r>
        <w:t>, ,</w:t>
      </w:r>
      <w:proofErr w:type="gramEnd"/>
      <w:r>
        <w:t xml:space="preserve">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af5"/>
        <w:keepNext/>
      </w:pPr>
      <w:bookmarkStart w:id="198" w:name="_Ref210491267"/>
      <w:r>
        <w:t xml:space="preserve">Table </w:t>
      </w:r>
      <w:fldSimple w:instr=" SEQ Table \* ARABIC ">
        <w:r>
          <w:rPr>
            <w:noProof/>
          </w:rPr>
          <w:t>8</w:t>
        </w:r>
      </w:fldSimple>
      <w:bookmarkEnd w:id="198"/>
      <w:r>
        <w:t>.  Geographic Definitions</w:t>
      </w:r>
    </w:p>
    <w:tbl>
      <w:tblPr>
        <w:tblStyle w:val="af4"/>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253A1743"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w:t>
            </w:r>
            <w:del w:id="199" w:author="Fang" w:date="2025-11-17T11:33:00Z" w16du:dateUtc="2025-11-17T03:33:00Z">
              <w:r w:rsidRPr="00312EF3" w:rsidDel="005F55F9">
                <w:rPr>
                  <w:sz w:val="20"/>
                  <w:szCs w:val="20"/>
                </w:rPr>
                <w:delText xml:space="preserve"> </w:delText>
              </w:r>
            </w:del>
            <w:r w:rsidRPr="00312EF3">
              <w:rPr>
                <w:sz w:val="20"/>
                <w:szCs w:val="20"/>
              </w:rPr>
              <w:t xml:space="preserve">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2"/>
      </w:pPr>
      <w:r>
        <w:t>Measurement Instrument Definitions</w:t>
      </w:r>
    </w:p>
    <w:p w14:paraId="4D151B93" w14:textId="77777777" w:rsidR="00EA326E" w:rsidRDefault="00EA326E" w:rsidP="00EA326E">
      <w:pPr>
        <w:spacing w:line="360" w:lineRule="auto"/>
      </w:pPr>
    </w:p>
    <w:p w14:paraId="3DCFBD0E" w14:textId="58FBDAC4" w:rsidR="00EA326E" w:rsidRDefault="00EA326E" w:rsidP="00EA326E">
      <w:pPr>
        <w:pStyle w:val="af5"/>
        <w:keepNext/>
      </w:pPr>
      <w:r>
        <w:t xml:space="preserve">Table </w:t>
      </w:r>
      <w:fldSimple w:instr=" SEQ Table \* ARABIC ">
        <w:r>
          <w:rPr>
            <w:noProof/>
          </w:rPr>
          <w:t>9</w:t>
        </w:r>
      </w:fldSimple>
      <w:r>
        <w:t>.  Measurement Instrument</w:t>
      </w:r>
      <w:ins w:id="200" w:author="Fang" w:date="2025-11-17T10:17:00Z" w16du:dateUtc="2025-11-17T02:17:00Z">
        <w:r w:rsidR="006B25B5">
          <w:rPr>
            <w:rFonts w:hint="eastAsia"/>
            <w:lang w:eastAsia="zh-CN"/>
          </w:rPr>
          <w:t xml:space="preserve"> </w:t>
        </w:r>
      </w:ins>
      <w:r>
        <w:t>Definitions</w:t>
      </w:r>
    </w:p>
    <w:tbl>
      <w:tblPr>
        <w:tblStyle w:val="af4"/>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r w:rsidRPr="00D33380">
              <w:rPr>
                <w:b/>
                <w:bCs/>
                <w:sz w:val="20"/>
                <w:szCs w:val="20"/>
                <w:lang w:val="fr-CA"/>
              </w:rPr>
              <w:lastRenderedPageBreak/>
              <w:t>Multispectral  imaging Vis/IR radiometer</w:t>
            </w:r>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w:t>
            </w:r>
            <w:proofErr w:type="gramStart"/>
            <w:r w:rsidRPr="00D33380">
              <w:rPr>
                <w:b/>
                <w:bCs/>
                <w:sz w:val="20"/>
                <w:szCs w:val="20"/>
              </w:rPr>
              <w:t>etc..</w:t>
            </w:r>
            <w:proofErr w:type="gramEnd"/>
            <w:r w:rsidRPr="00D33380">
              <w:rPr>
                <w:b/>
                <w:bCs/>
                <w:sz w:val="20"/>
                <w:szCs w:val="20"/>
              </w:rPr>
              <w:t xml:space="preserve">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traded-off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del w:id="201" w:author="Fang" w:date="2025-11-17T11:35:00Z" w16du:dateUtc="2025-11-17T03:35:00Z">
              <w:r w:rsidDel="005F55F9">
                <w:rPr>
                  <w:sz w:val="20"/>
                  <w:szCs w:val="20"/>
                </w:rPr>
                <w:delText xml:space="preserve"> Satel </w:delText>
              </w:r>
            </w:del>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commentRangeStart w:id="202"/>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commentRangeEnd w:id="202"/>
            <w:r w:rsidR="005F55F9">
              <w:rPr>
                <w:rStyle w:val="af6"/>
              </w:rPr>
              <w:commentReference w:id="202"/>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af5"/>
        <w:rPr>
          <w:b/>
        </w:rPr>
      </w:pPr>
      <w:r>
        <w:t xml:space="preserve">Figure </w:t>
      </w:r>
      <w:fldSimple w:instr=" SEQ Figure \* ARABIC ">
        <w:r w:rsidR="00B02277">
          <w:rPr>
            <w:noProof/>
          </w:rPr>
          <w:t>12</w:t>
        </w:r>
      </w:fldSimple>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af5"/>
        <w:rPr>
          <w:b/>
        </w:rPr>
      </w:pPr>
      <w:r>
        <w:t xml:space="preserve">Figure </w:t>
      </w:r>
      <w:fldSimple w:instr=" SEQ Figure \* ARABIC ">
        <w:r w:rsidR="00B02277">
          <w:rPr>
            <w:noProof/>
          </w:rPr>
          <w:t>13</w:t>
        </w:r>
      </w:fldSimple>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af5"/>
      </w:pPr>
      <w:r>
        <w:t xml:space="preserve">Figure </w:t>
      </w:r>
      <w:fldSimple w:instr=" SEQ Figure \* ARABIC ">
        <w:r w:rsidR="00B02277">
          <w:rPr>
            <w:noProof/>
          </w:rPr>
          <w:t>14</w:t>
        </w:r>
      </w:fldSimple>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1"/>
      <w:headerReference w:type="default" r:id="rId92"/>
      <w:headerReference w:type="first" r:id="rId93"/>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CEOS defined “medium resolution as 0.5-5km and does not specify the actual resolution for “high resolution” CEOS Missions, Instruments and Measurements Database - Survey Table Definitions and Valid </w:t>
      </w:r>
      <w:proofErr w:type="gramStart"/>
      <w:r>
        <w:rPr>
          <w:rFonts w:ascii="Arial" w:eastAsia="Arial" w:hAnsi="Arial" w:cs="Arial"/>
          <w:color w:val="000000"/>
        </w:rPr>
        <w:t>Values .</w:t>
      </w:r>
      <w:proofErr w:type="gramEnd"/>
      <w:r>
        <w:rPr>
          <w:rFonts w:ascii="Arial" w:eastAsia="Arial" w:hAnsi="Arial" w:cs="Arial"/>
          <w:color w:val="000000"/>
        </w:rPr>
        <w:t xml:space="preserve">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3" w:author="Fernandes, Richard (he, him, his | il, le, lui)" w:date="2025-11-13T09:38:00Z" w:initials="RF">
    <w:p w14:paraId="2742E1AA" w14:textId="77777777" w:rsidR="00DC2BC5" w:rsidRDefault="00DC2BC5" w:rsidP="00DC2BC5">
      <w:pPr>
        <w:pStyle w:val="af7"/>
      </w:pPr>
      <w:r>
        <w:rPr>
          <w:rStyle w:val="af6"/>
        </w:rPr>
        <w:annotationRef/>
      </w:r>
      <w:r>
        <w:t>This follows from the GCOS definition - submerged vegetation not included.</w:t>
      </w:r>
    </w:p>
  </w:comment>
  <w:comment w:id="3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These are the first citation in </w:t>
      </w:r>
      <w:proofErr w:type="spellStart"/>
      <w:r>
        <w:rPr>
          <w:rFonts w:ascii="Arial" w:eastAsia="Arial" w:hAnsi="Arial" w:cs="Arial"/>
          <w:color w:val="000000"/>
        </w:rPr>
        <w:t>english</w:t>
      </w:r>
      <w:proofErr w:type="spellEnd"/>
      <w:r>
        <w:rPr>
          <w:rFonts w:ascii="Arial" w:eastAsia="Arial" w:hAnsi="Arial" w:cs="Arial"/>
          <w:color w:val="000000"/>
        </w:rPr>
        <w:t xml:space="preserve"> I am aware of.  Please add precedent ones if you know them.</w:t>
      </w:r>
    </w:p>
  </w:comment>
  <w:comment w:id="35" w:author="Fernandes, Richard (he, him, his | il, le, lui)" w:date="2025-11-04T10:02:00Z" w:initials="RF">
    <w:p w14:paraId="09074B8B" w14:textId="77777777" w:rsidR="00DC2BC5" w:rsidRDefault="005433A3" w:rsidP="00DC2BC5">
      <w:pPr>
        <w:pStyle w:val="af7"/>
      </w:pPr>
      <w:r>
        <w:rPr>
          <w:rStyle w:val="af6"/>
        </w:rPr>
        <w:annotationRef/>
      </w:r>
      <w:r w:rsidR="00DC2BC5">
        <w:t xml:space="preserve">This is for brevity.  If you see text where we need to break this </w:t>
      </w:r>
      <w:proofErr w:type="gramStart"/>
      <w:r w:rsidR="00DC2BC5">
        <w:t>out</w:t>
      </w:r>
      <w:proofErr w:type="gramEnd"/>
      <w:r w:rsidR="00DC2BC5">
        <w:t xml:space="preserve"> please indicate.</w:t>
      </w:r>
    </w:p>
  </w:comment>
  <w:comment w:id="36" w:author="Fernandes, Richard (he, him, his | il, le, lui)" w:date="2025-11-04T10:03:00Z" w:initials="RF">
    <w:p w14:paraId="77E9C4F2" w14:textId="7093F9C0" w:rsidR="005433A3" w:rsidRDefault="005433A3" w:rsidP="005433A3">
      <w:pPr>
        <w:pStyle w:val="af7"/>
      </w:pPr>
      <w:r>
        <w:rPr>
          <w:rStyle w:val="af6"/>
        </w:rPr>
        <w:annotationRef/>
      </w:r>
      <w:r>
        <w:t>These are only UN panels.  CEOS is tasked by UNFCCC to do validation.  We could add others as supplementary material if you desire.</w:t>
      </w:r>
    </w:p>
  </w:comment>
  <w:comment w:id="37" w:author="Fernandes, Richard (he, him, his | il, le, lui)" w:date="2025-11-13T09:39:00Z" w:initials="RF">
    <w:p w14:paraId="253F5BFA" w14:textId="77777777" w:rsidR="00DC2BC5" w:rsidRDefault="00DC2BC5" w:rsidP="00DC2BC5">
      <w:pPr>
        <w:pStyle w:val="af7"/>
      </w:pPr>
      <w:r>
        <w:rPr>
          <w:rStyle w:val="af6"/>
        </w:rPr>
        <w:annotationRef/>
      </w:r>
      <w:r>
        <w:t>This is a technical CEOS term.  While there are a lot of other ways to map LAI and FAPAR CEOS is concerned with ways using CEOS approved datasets including input data.</w:t>
      </w:r>
    </w:p>
  </w:comment>
  <w:comment w:id="38" w:author="Fernandes, Richard (he, him, his | il, le, lui)" w:date="2025-11-13T09:40:00Z" w:initials="RF">
    <w:p w14:paraId="11091D4E" w14:textId="77777777" w:rsidR="00DC2BC5" w:rsidRDefault="00DC2BC5" w:rsidP="00DC2BC5">
      <w:pPr>
        <w:pStyle w:val="af7"/>
      </w:pPr>
      <w:r>
        <w:rPr>
          <w:rStyle w:val="af6"/>
        </w:rPr>
        <w:annotationRef/>
      </w:r>
      <w:proofErr w:type="gramStart"/>
      <w:r>
        <w:t>Yes</w:t>
      </w:r>
      <w:proofErr w:type="gramEnd"/>
      <w:r>
        <w:t xml:space="preserve"> we need to define this since the mapping unit of products is not necessarily the same as the mapping unit of user requirements. </w:t>
      </w:r>
    </w:p>
  </w:comment>
  <w:comment w:id="3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40" w:author="Fernandes, Richard (he, him, his | il, le, lui)" w:date="2025-11-12T14:29:00Z" w:initials="RF">
    <w:p w14:paraId="1B7C5ED9" w14:textId="77777777" w:rsidR="00C92CB4" w:rsidRDefault="00C92CB4" w:rsidP="00C92CB4">
      <w:pPr>
        <w:pStyle w:val="af7"/>
      </w:pPr>
      <w:r>
        <w:rPr>
          <w:rStyle w:val="af6"/>
        </w:rPr>
        <w:annotationRef/>
      </w:r>
      <w:r>
        <w:t>This determines the primary scope of this paper.</w:t>
      </w:r>
    </w:p>
  </w:comment>
  <w:comment w:id="44"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43" w:author="Fernandes, Richard (he, him, his | il, le, lui)" w:date="2025-11-04T10:05:00Z" w:initials="RF">
    <w:p w14:paraId="3C88D1EB" w14:textId="77777777" w:rsidR="00571B0D" w:rsidRDefault="00571B0D" w:rsidP="00571B0D">
      <w:pPr>
        <w:pStyle w:val="af7"/>
      </w:pPr>
      <w:r>
        <w:rPr>
          <w:rStyle w:val="af6"/>
        </w:rPr>
        <w:annotationRef/>
      </w:r>
      <w:r>
        <w:t>Please add.</w:t>
      </w:r>
    </w:p>
  </w:comment>
  <w:comment w:id="46" w:author="Fernandes, Richard (he, him, his | il, le, lui)" w:date="2025-11-04T10:11:00Z" w:initials="RF">
    <w:p w14:paraId="5CDE1862" w14:textId="77777777" w:rsidR="00AD669C" w:rsidRDefault="00AD669C" w:rsidP="00C92CB4">
      <w:pPr>
        <w:pStyle w:val="af7"/>
      </w:pPr>
      <w:r>
        <w:rPr>
          <w:rStyle w:val="af6"/>
        </w:rPr>
        <w:annotationRef/>
      </w:r>
      <w:r>
        <w:t>This will be a major shift from Fernandes et al., 2014.</w:t>
      </w:r>
    </w:p>
  </w:comment>
  <w:comment w:id="47" w:author="Fernandes, Richard (he, him, his | il, le, lui)" w:date="2025-11-13T09:41:00Z" w:initials="RF">
    <w:p w14:paraId="297E04F8" w14:textId="77777777" w:rsidR="00DC2BC5" w:rsidRDefault="00DC2BC5" w:rsidP="00DC2BC5">
      <w:pPr>
        <w:pStyle w:val="af7"/>
      </w:pPr>
      <w:r>
        <w:rPr>
          <w:rStyle w:val="af6"/>
        </w:rPr>
        <w:annotationRef/>
      </w:r>
      <w:r>
        <w:t>Please add</w:t>
      </w:r>
    </w:p>
  </w:comment>
  <w:comment w:id="48" w:author="Fang" w:date="2025-11-17T09:14:00Z" w:initials="Fang">
    <w:p w14:paraId="36EE4C5D" w14:textId="77777777" w:rsidR="00C9357F" w:rsidRDefault="00C9357F" w:rsidP="00C9357F">
      <w:pPr>
        <w:rPr>
          <w:lang w:eastAsia="zh-CN"/>
        </w:rPr>
      </w:pPr>
      <w:r>
        <w:rPr>
          <w:rStyle w:val="af6"/>
        </w:rPr>
        <w:annotationRef/>
      </w:r>
      <w:r w:rsidRPr="00C27196">
        <w:rPr>
          <w:rFonts w:hint="eastAsia"/>
          <w:b/>
          <w:lang w:val="de-DE" w:eastAsia="zh-CN"/>
        </w:rPr>
        <w:t>Fang, H.</w:t>
      </w:r>
      <w:r w:rsidRPr="00C27196">
        <w:rPr>
          <w:rFonts w:hint="eastAsia"/>
          <w:lang w:val="de-DE" w:eastAsia="zh-CN"/>
        </w:rPr>
        <w:t>, S. Wei, C. Jiang, and K. Scipal, 2012.</w:t>
      </w:r>
      <w:r w:rsidRPr="00C27196">
        <w:rPr>
          <w:rFonts w:ascii="Arial" w:hAnsi="Arial" w:cs="Arial"/>
          <w:lang w:val="de-DE" w:eastAsia="zh-CN"/>
        </w:rPr>
        <w:t xml:space="preserve"> </w:t>
      </w:r>
      <w:r w:rsidRPr="004E782C">
        <w:rPr>
          <w:lang w:eastAsia="zh-CN"/>
        </w:rPr>
        <w:t>Theoretical uncertainty analysis of global MODIS, CYCLOPES and GLOBCARBON LAI products using a triple collocation method</w:t>
      </w:r>
      <w:r w:rsidRPr="004E782C">
        <w:rPr>
          <w:rFonts w:hint="eastAsia"/>
          <w:lang w:eastAsia="zh-CN"/>
        </w:rPr>
        <w:t>.</w:t>
      </w:r>
      <w:r w:rsidRPr="00967878">
        <w:rPr>
          <w:rFonts w:hint="eastAsia"/>
          <w:lang w:eastAsia="zh-CN"/>
        </w:rPr>
        <w:t xml:space="preserve"> </w:t>
      </w:r>
      <w:r w:rsidRPr="00967878">
        <w:rPr>
          <w:rFonts w:hint="eastAsia"/>
          <w:i/>
          <w:lang w:eastAsia="zh-CN"/>
        </w:rPr>
        <w:t>Remote Sensing of Environment</w:t>
      </w:r>
      <w:r>
        <w:rPr>
          <w:rFonts w:hint="eastAsia"/>
          <w:lang w:eastAsia="zh-CN"/>
        </w:rPr>
        <w:t xml:space="preserve">, </w:t>
      </w:r>
      <w:r w:rsidRPr="00586E70">
        <w:rPr>
          <w:rFonts w:hint="eastAsia"/>
          <w:b/>
          <w:lang w:eastAsia="zh-CN"/>
        </w:rPr>
        <w:t>124</w:t>
      </w:r>
      <w:r>
        <w:rPr>
          <w:rFonts w:hint="eastAsia"/>
          <w:lang w:eastAsia="zh-CN"/>
        </w:rPr>
        <w:t>, 610-621.</w:t>
      </w:r>
    </w:p>
    <w:p w14:paraId="100438BC" w14:textId="2AAF4E25" w:rsidR="00C9357F" w:rsidRDefault="00C9357F" w:rsidP="00C9357F">
      <w:pPr>
        <w:rPr>
          <w:lang w:eastAsia="zh-CN"/>
        </w:rPr>
      </w:pPr>
      <w:r>
        <w:rPr>
          <w:rFonts w:hint="eastAsia"/>
          <w:lang w:eastAsia="zh-CN"/>
        </w:rPr>
        <w:t>(this is a theoretical experiment, see if it fits in here)</w:t>
      </w:r>
    </w:p>
    <w:p w14:paraId="1DC5330A" w14:textId="0D012E2F" w:rsidR="00C9357F" w:rsidRDefault="00C9357F">
      <w:pPr>
        <w:pStyle w:val="af7"/>
      </w:pPr>
    </w:p>
  </w:comment>
  <w:comment w:id="49" w:author="Fang" w:date="2025-11-17T09:15:00Z" w:initials="Fang">
    <w:p w14:paraId="76B2497D" w14:textId="78FC73CD" w:rsidR="00C9357F" w:rsidRDefault="00C9357F">
      <w:pPr>
        <w:pStyle w:val="af7"/>
        <w:rPr>
          <w:lang w:eastAsia="zh-CN"/>
        </w:rPr>
      </w:pPr>
      <w:r>
        <w:rPr>
          <w:rStyle w:val="af6"/>
        </w:rPr>
        <w:annotationRef/>
      </w:r>
      <w:r>
        <w:rPr>
          <w:rFonts w:hint="eastAsia"/>
          <w:lang w:eastAsia="zh-CN"/>
        </w:rPr>
        <w:t>Need to define decametric resolution</w:t>
      </w:r>
      <w:r w:rsidR="005F55F9">
        <w:rPr>
          <w:rFonts w:hint="eastAsia"/>
          <w:lang w:eastAsia="zh-CN"/>
        </w:rPr>
        <w:t xml:space="preserve"> (Table 9)</w:t>
      </w:r>
      <w:r>
        <w:rPr>
          <w:rFonts w:hint="eastAsia"/>
          <w:lang w:eastAsia="zh-CN"/>
        </w:rPr>
        <w:t xml:space="preserve">, following </w:t>
      </w:r>
      <w:r w:rsidR="00BE48BB">
        <w:rPr>
          <w:rFonts w:hint="eastAsia"/>
          <w:lang w:eastAsia="zh-CN"/>
        </w:rPr>
        <w:t>standard metrology or Morisette 2010. IJRS.</w:t>
      </w:r>
    </w:p>
    <w:p w14:paraId="6C4DEDDE" w14:textId="2669E037" w:rsidR="00BE48BB" w:rsidRPr="00BE48BB" w:rsidRDefault="00BE48BB">
      <w:pPr>
        <w:pStyle w:val="af7"/>
        <w:rPr>
          <w:lang w:val="en-US" w:eastAsia="zh-CN"/>
        </w:rPr>
      </w:pPr>
      <w:r>
        <w:rPr>
          <w:rFonts w:hint="eastAsia"/>
          <w:lang w:val="en-US" w:eastAsia="zh-CN"/>
        </w:rPr>
        <w:t>(</w:t>
      </w:r>
      <w:hyperlink r:id="rId1" w:history="1">
        <w:r w:rsidRPr="00293CD0">
          <w:rPr>
            <w:rStyle w:val="ae"/>
            <w:lang w:val="en-US" w:eastAsia="zh-CN"/>
          </w:rPr>
          <w:t>http://www.informaworld.com/10.1080/01431160902994457</w:t>
        </w:r>
      </w:hyperlink>
      <w:r>
        <w:rPr>
          <w:rFonts w:hint="eastAsia"/>
          <w:lang w:val="en-US" w:eastAsia="zh-CN"/>
        </w:rPr>
        <w:t xml:space="preserve">) </w:t>
      </w:r>
    </w:p>
  </w:comment>
  <w:comment w:id="50" w:author="Fernandes, Richard (he, him, his | il, le, lui)" w:date="2025-10-24T10:47:00Z" w:initials="">
    <w:p w14:paraId="65F75F58" w14:textId="576B94DB" w:rsidR="00C92CB4" w:rsidRDefault="00C92CB4" w:rsidP="00C92CB4">
      <w:pPr>
        <w:pStyle w:val="af7"/>
      </w:pPr>
      <w:r>
        <w:rPr>
          <w:color w:val="000000"/>
        </w:rPr>
        <w:t>This is the box that defines this paper.  I understand there is other work to be done but one RSE paper needs to be finite.</w:t>
      </w:r>
    </w:p>
  </w:comment>
  <w:comment w:id="51" w:author="Fernandes, Richard (he, him, his | il, le, lui)" w:date="2025-11-12T14:42:00Z" w:initials="RF">
    <w:p w14:paraId="4B972467" w14:textId="77777777" w:rsidR="00C92CB4" w:rsidRDefault="00C92CB4" w:rsidP="00C92CB4">
      <w:pPr>
        <w:pStyle w:val="af7"/>
      </w:pPr>
      <w:r>
        <w:rPr>
          <w:rStyle w:val="af6"/>
        </w:rPr>
        <w:annotationRef/>
      </w:r>
      <w:r>
        <w:t>I recommend all coauthors read this since the terms are not conventional for remote sensing in some cases.</w:t>
      </w:r>
    </w:p>
  </w:comment>
  <w:comment w:id="52" w:author="Fernandes, Richard (he, him, his | il, le, lui)" w:date="2025-11-03T16:35:00Z" w:initials="RF">
    <w:p w14:paraId="1B145F67" w14:textId="201F9013" w:rsidR="009D3801" w:rsidRDefault="009D3801" w:rsidP="009D3801">
      <w:pPr>
        <w:pStyle w:val="af7"/>
      </w:pPr>
      <w:r>
        <w:rPr>
          <w:rStyle w:val="af6"/>
        </w:rPr>
        <w:annotationRef/>
      </w:r>
      <w:r>
        <w:t>Includes WMO terms</w:t>
      </w:r>
    </w:p>
  </w:comment>
  <w:comment w:id="53" w:author="Fernandes, Richard (he, him, his | il, le, lui)" w:date="2025-11-13T09:45:00Z" w:initials="RF">
    <w:p w14:paraId="0AC8F72D" w14:textId="77777777" w:rsidR="00DC2BC5" w:rsidRDefault="00DC2BC5" w:rsidP="00DC2BC5">
      <w:pPr>
        <w:pStyle w:val="af7"/>
      </w:pPr>
      <w:r>
        <w:rPr>
          <w:rStyle w:val="af6"/>
        </w:rPr>
        <w:annotationRef/>
      </w:r>
      <w:r>
        <w:t xml:space="preserve">This is critical for validation.  Unlike quality assessment, validation tests conformity to specifications.  The output is the </w:t>
      </w:r>
      <w:proofErr w:type="spellStart"/>
      <w:r>
        <w:t>likelhood</w:t>
      </w:r>
      <w:proofErr w:type="spellEnd"/>
      <w:r>
        <w:t xml:space="preserve"> of conformity and not statistics such as the dispersion of apparent errors.  These statistics are inputs to the conformity test.</w:t>
      </w:r>
    </w:p>
  </w:comment>
  <w:comment w:id="54" w:author="Fernandes, Richard (he, him, his | il, le, lui)" w:date="2025-11-12T14:47:00Z" w:initials="RF">
    <w:p w14:paraId="15E0E8DF" w14:textId="77777777" w:rsidR="00DC2BC5" w:rsidRDefault="00A36289" w:rsidP="00DC2BC5">
      <w:pPr>
        <w:pStyle w:val="af7"/>
      </w:pPr>
      <w:r>
        <w:rPr>
          <w:rStyle w:val="af6"/>
        </w:rPr>
        <w:annotationRef/>
      </w:r>
      <w:r w:rsidR="00DC2BC5">
        <w:t xml:space="preserve">This is the term JGCM uses for numbers determined from observations.  It is better than “metrics” that remote sensing field often uses which has a specific meaning in mathematical analysis.  </w:t>
      </w:r>
    </w:p>
  </w:comment>
  <w:comment w:id="55" w:author="Fang" w:date="2025-11-17T09:41:00Z" w:initials="Fang">
    <w:p w14:paraId="5F2A6221" w14:textId="55126EAE" w:rsidR="0086083C" w:rsidRDefault="0086083C">
      <w:pPr>
        <w:pStyle w:val="af7"/>
        <w:rPr>
          <w:lang w:eastAsia="zh-CN"/>
        </w:rPr>
      </w:pPr>
      <w:r>
        <w:rPr>
          <w:rFonts w:hint="eastAsia"/>
          <w:lang w:eastAsia="zh-CN"/>
        </w:rPr>
        <w:t>I feel JCGM</w:t>
      </w:r>
      <w:r>
        <w:rPr>
          <w:lang w:eastAsia="zh-CN"/>
        </w:rPr>
        <w:t>’</w:t>
      </w:r>
      <w:r>
        <w:rPr>
          <w:rFonts w:hint="eastAsia"/>
          <w:lang w:eastAsia="zh-CN"/>
        </w:rPr>
        <w:t xml:space="preserve">s parameter </w:t>
      </w:r>
      <w:r>
        <w:rPr>
          <w:lang w:eastAsia="zh-CN"/>
        </w:rPr>
        <w:t>definition</w:t>
      </w:r>
      <w:r>
        <w:rPr>
          <w:rFonts w:hint="eastAsia"/>
          <w:lang w:eastAsia="zh-CN"/>
        </w:rPr>
        <w:t xml:space="preserve"> is narrower than what user required.</w:t>
      </w:r>
    </w:p>
    <w:p w14:paraId="0B7745E5" w14:textId="77777777" w:rsidR="0086083C" w:rsidRDefault="0086083C">
      <w:pPr>
        <w:pStyle w:val="af7"/>
      </w:pPr>
      <w:r>
        <w:rPr>
          <w:rStyle w:val="af6"/>
        </w:rPr>
        <w:annotationRef/>
      </w:r>
      <w:r w:rsidRPr="0086083C">
        <w:t>Parameter</w:t>
      </w:r>
      <w:r>
        <w:rPr>
          <w:rFonts w:hint="eastAsia"/>
          <w:lang w:eastAsia="zh-CN"/>
        </w:rPr>
        <w:t xml:space="preserve">: </w:t>
      </w:r>
      <w:r w:rsidRPr="0086083C">
        <w:t>a quantity used in describing the probability distribution of a random variable [ISO 3534-1:1993, definition 1.12]</w:t>
      </w:r>
    </w:p>
    <w:p w14:paraId="698825D2" w14:textId="3618A507" w:rsidR="0086083C" w:rsidRDefault="0086083C">
      <w:pPr>
        <w:pStyle w:val="af7"/>
        <w:rPr>
          <w:lang w:eastAsia="zh-CN"/>
        </w:rPr>
      </w:pPr>
      <w:r>
        <w:rPr>
          <w:rFonts w:hint="eastAsia"/>
          <w:lang w:eastAsia="zh-CN"/>
        </w:rPr>
        <w:t>It mainly stands for mean and STD.</w:t>
      </w:r>
    </w:p>
  </w:comment>
  <w:comment w:id="56" w:author="Fernandes, Richard (he, him, his | il, le, lui)" w:date="2025-11-12T14:48:00Z" w:initials="RF">
    <w:p w14:paraId="52D73B8C" w14:textId="6513C739" w:rsidR="00A36289" w:rsidRDefault="00A36289" w:rsidP="00A36289">
      <w:pPr>
        <w:pStyle w:val="af7"/>
      </w:pPr>
      <w:r>
        <w:rPr>
          <w:rStyle w:val="af6"/>
        </w:rPr>
        <w:annotationRef/>
      </w:r>
      <w:r>
        <w:t xml:space="preserve">This is later important.  Not all parameters are statistics </w:t>
      </w:r>
      <w:proofErr w:type="gramStart"/>
      <w:r>
        <w:t>but ,</w:t>
      </w:r>
      <w:proofErr w:type="gramEnd"/>
      <w:r>
        <w:t xml:space="preserve"> according to JGCM, all statistics are parameters</w:t>
      </w:r>
    </w:p>
  </w:comment>
  <w:comment w:id="57" w:author="Fernandes, Richard (he, him, his | il, le, lui)" w:date="2025-11-04T10:14:00Z" w:initials="RF">
    <w:p w14:paraId="33B6358B" w14:textId="6FF30BB9" w:rsidR="00AD669C" w:rsidRDefault="00AD669C" w:rsidP="00AD669C">
      <w:pPr>
        <w:pStyle w:val="af7"/>
      </w:pPr>
      <w:r>
        <w:rPr>
          <w:rStyle w:val="af6"/>
        </w:rPr>
        <w:annotationRef/>
      </w:r>
      <w:r>
        <w:t>Please add.  Esp. from countries outside EU</w:t>
      </w:r>
    </w:p>
  </w:comment>
  <w:comment w:id="58" w:author="Fang" w:date="2025-11-17T09:46:00Z" w:initials="Fang">
    <w:p w14:paraId="0D553116" w14:textId="77777777" w:rsidR="0086083C" w:rsidRDefault="0086083C" w:rsidP="0086083C">
      <w:pPr>
        <w:pStyle w:val="af7"/>
        <w:rPr>
          <w:lang w:val="en-US" w:eastAsia="zh-CN"/>
        </w:rPr>
      </w:pPr>
      <w:r>
        <w:rPr>
          <w:rStyle w:val="af6"/>
        </w:rPr>
        <w:annotationRef/>
      </w:r>
      <w:r w:rsidRPr="0086083C">
        <w:rPr>
          <w:lang w:val="en-US"/>
        </w:rPr>
        <w:t xml:space="preserve">GMES </w:t>
      </w:r>
      <w:r>
        <w:rPr>
          <w:rFonts w:hint="eastAsia"/>
          <w:lang w:val="en-US" w:eastAsia="zh-CN"/>
        </w:rPr>
        <w:t>(</w:t>
      </w:r>
      <w:r w:rsidRPr="0086083C">
        <w:rPr>
          <w:lang w:val="en-US"/>
        </w:rPr>
        <w:t>Global</w:t>
      </w:r>
      <w:r>
        <w:rPr>
          <w:rFonts w:hint="eastAsia"/>
          <w:lang w:val="en-US" w:eastAsia="zh-CN"/>
        </w:rPr>
        <w:t xml:space="preserve"> </w:t>
      </w:r>
      <w:r w:rsidRPr="0086083C">
        <w:rPr>
          <w:lang w:val="en-US"/>
        </w:rPr>
        <w:t>Monitoring for Environment and Security</w:t>
      </w:r>
      <w:r>
        <w:rPr>
          <w:rFonts w:hint="eastAsia"/>
          <w:lang w:val="en-US" w:eastAsia="zh-CN"/>
        </w:rPr>
        <w:t>) requires an accuracy of 10% (</w:t>
      </w:r>
      <w:r w:rsidRPr="0086083C">
        <w:rPr>
          <w:lang w:val="en-US" w:eastAsia="zh-CN"/>
        </w:rPr>
        <w:t>Drusch et al.</w:t>
      </w:r>
      <w:r>
        <w:rPr>
          <w:rFonts w:hint="eastAsia"/>
          <w:lang w:val="en-US" w:eastAsia="zh-CN"/>
        </w:rPr>
        <w:t xml:space="preserve">, </w:t>
      </w:r>
      <w:r w:rsidRPr="0086083C">
        <w:rPr>
          <w:lang w:val="en-US" w:eastAsia="zh-CN"/>
        </w:rPr>
        <w:t>2012)</w:t>
      </w:r>
      <w:r>
        <w:rPr>
          <w:rFonts w:hint="eastAsia"/>
          <w:lang w:val="en-US" w:eastAsia="zh-CN"/>
        </w:rPr>
        <w:t xml:space="preserve">. </w:t>
      </w:r>
    </w:p>
    <w:p w14:paraId="0FE04DC3" w14:textId="6FABC7C5" w:rsidR="0086083C" w:rsidRDefault="0086083C" w:rsidP="0086083C">
      <w:pPr>
        <w:pStyle w:val="af7"/>
        <w:rPr>
          <w:lang w:eastAsia="zh-CN"/>
        </w:rPr>
      </w:pPr>
      <w:r w:rsidRPr="0086083C">
        <w:rPr>
          <w:rFonts w:hint="eastAsia"/>
          <w:lang w:val="en-US" w:eastAsia="zh-CN"/>
        </w:rPr>
        <w:t>Drusch, M., Del Bello, U., Carlier, S., Colin, O., Fernandez, V., Gascon, F., et al. (2012). Sentinel</w:t>
      </w:r>
      <w:r w:rsidRPr="0086083C">
        <w:rPr>
          <w:lang w:val="en-US" w:eastAsia="zh-CN"/>
        </w:rPr>
        <w:t>‐</w:t>
      </w:r>
      <w:r w:rsidRPr="0086083C">
        <w:rPr>
          <w:rFonts w:hint="eastAsia"/>
          <w:lang w:val="en-US" w:eastAsia="zh-CN"/>
        </w:rPr>
        <w:t>2: ESA's optical high</w:t>
      </w:r>
      <w:r w:rsidRPr="0086083C">
        <w:rPr>
          <w:lang w:val="en-US" w:eastAsia="zh-CN"/>
        </w:rPr>
        <w:t>‐</w:t>
      </w:r>
      <w:r w:rsidRPr="0086083C">
        <w:rPr>
          <w:rFonts w:hint="eastAsia"/>
          <w:lang w:val="en-US" w:eastAsia="zh-CN"/>
        </w:rPr>
        <w:t>resolution mission for</w:t>
      </w:r>
      <w:r>
        <w:rPr>
          <w:rFonts w:hint="eastAsia"/>
          <w:lang w:val="en-US" w:eastAsia="zh-CN"/>
        </w:rPr>
        <w:t xml:space="preserve"> </w:t>
      </w:r>
      <w:r w:rsidRPr="0086083C">
        <w:rPr>
          <w:rFonts w:hint="eastAsia"/>
          <w:lang w:val="en-US" w:eastAsia="zh-CN"/>
        </w:rPr>
        <w:t xml:space="preserve">GMES operational services. </w:t>
      </w:r>
      <w:r w:rsidRPr="0086083C">
        <w:rPr>
          <w:i/>
          <w:iCs/>
          <w:lang w:val="en-US" w:eastAsia="zh-CN"/>
        </w:rPr>
        <w:t>Remote Sensing of Environment</w:t>
      </w:r>
      <w:r w:rsidRPr="0086083C">
        <w:rPr>
          <w:rFonts w:hint="eastAsia"/>
          <w:lang w:val="en-US" w:eastAsia="zh-CN"/>
        </w:rPr>
        <w:t xml:space="preserve">, </w:t>
      </w:r>
      <w:r w:rsidRPr="0086083C">
        <w:rPr>
          <w:i/>
          <w:iCs/>
          <w:lang w:val="en-US" w:eastAsia="zh-CN"/>
        </w:rPr>
        <w:t>120</w:t>
      </w:r>
      <w:r w:rsidRPr="0086083C">
        <w:rPr>
          <w:rFonts w:hint="eastAsia"/>
          <w:lang w:val="en-US" w:eastAsia="zh-CN"/>
        </w:rPr>
        <w:t>, 25</w:t>
      </w:r>
      <w:r w:rsidRPr="0086083C">
        <w:rPr>
          <w:lang w:val="en-US" w:eastAsia="zh-CN"/>
        </w:rPr>
        <w:t>–</w:t>
      </w:r>
      <w:r w:rsidRPr="0086083C">
        <w:rPr>
          <w:rFonts w:hint="eastAsia"/>
          <w:lang w:val="en-US" w:eastAsia="zh-CN"/>
        </w:rPr>
        <w:t>36. https://doi.org/10.1016/j.rse.2011.11.026</w:t>
      </w:r>
    </w:p>
  </w:comment>
  <w:comment w:id="59" w:author="Fernandes, Richard (he, him, his | il, le, lui)" w:date="2025-11-04T10:15:00Z" w:initials="RF">
    <w:p w14:paraId="3C94F27F" w14:textId="77777777" w:rsidR="00A530CA" w:rsidRDefault="00A530CA" w:rsidP="00A530CA">
      <w:pPr>
        <w:pStyle w:val="af7"/>
      </w:pPr>
      <w:r>
        <w:rPr>
          <w:rStyle w:val="af6"/>
        </w:rPr>
        <w:annotationRef/>
      </w:r>
      <w:r>
        <w:t>This is a strong scope on THIS paper.  We can add supplementary material if you want to consider other requirements,</w:t>
      </w:r>
    </w:p>
  </w:comment>
  <w:comment w:id="60" w:author="Fernandes, Richard (he, him, his | il, le, lui)" w:date="2025-11-04T10:16:00Z" w:initials="RF">
    <w:p w14:paraId="52E369B8" w14:textId="77777777" w:rsidR="00AD669C" w:rsidRDefault="00AD669C" w:rsidP="00AD669C">
      <w:pPr>
        <w:pStyle w:val="af7"/>
      </w:pPr>
      <w:r>
        <w:rPr>
          <w:rStyle w:val="af6"/>
        </w:rPr>
        <w:annotationRef/>
      </w:r>
      <w:r>
        <w:t xml:space="preserve">This is a parallel process from CEOS.  It is meant to decouple the issue of </w:t>
      </w:r>
      <w:proofErr w:type="spellStart"/>
      <w:r>
        <w:t>defiining</w:t>
      </w:r>
      <w:proofErr w:type="spellEnd"/>
      <w:r>
        <w:t xml:space="preserve"> detailed aspects of LAI/FAPAR from the validation method.  You will be solicited for input to the Fernandes et al., 2024</w:t>
      </w:r>
      <w:proofErr w:type="gramStart"/>
      <w:r>
        <w:t>a,b</w:t>
      </w:r>
      <w:proofErr w:type="gramEnd"/>
      <w:r>
        <w:t xml:space="preserve"> documents before new year,</w:t>
      </w:r>
    </w:p>
  </w:comment>
  <w:comment w:id="61" w:author="Fernandes, Richard (he, him, his | il, le, lui)" w:date="2025-11-12T14:58:00Z" w:initials="RF">
    <w:p w14:paraId="27EB0602" w14:textId="77777777" w:rsidR="001926DE" w:rsidRDefault="001926DE" w:rsidP="001926DE">
      <w:pPr>
        <w:pStyle w:val="af7"/>
      </w:pPr>
      <w:r>
        <w:rPr>
          <w:rStyle w:val="af6"/>
        </w:rPr>
        <w:annotationRef/>
      </w:r>
      <w:r>
        <w:t xml:space="preserve">This is mandatory for JGCM.  A Product named LAI must be validated assuming its </w:t>
      </w:r>
      <w:proofErr w:type="spellStart"/>
      <w:r>
        <w:t>measureand</w:t>
      </w:r>
      <w:proofErr w:type="spellEnd"/>
      <w:r>
        <w:t xml:space="preserve"> is LAI.  On the other hand, one can validate other products (</w:t>
      </w:r>
      <w:proofErr w:type="spellStart"/>
      <w:r>
        <w:t>PAIeffective</w:t>
      </w:r>
      <w:proofErr w:type="spellEnd"/>
      <w:r>
        <w:t xml:space="preserve">) with respect to LAI user requirements to test fit for purpose.  </w:t>
      </w:r>
    </w:p>
  </w:comment>
  <w:comment w:id="63" w:author="Fernandes, Richard (he, him, his | il, le, lui)" w:date="2025-11-12T15:10:00Z" w:initials="RF">
    <w:p w14:paraId="4C6D88F3" w14:textId="77777777" w:rsidR="00653E40" w:rsidRDefault="00653E40" w:rsidP="00653E40">
      <w:pPr>
        <w:pStyle w:val="af7"/>
      </w:pPr>
      <w:r>
        <w:rPr>
          <w:rStyle w:val="af6"/>
        </w:rPr>
        <w:annotationRef/>
      </w:r>
      <w:r>
        <w:t xml:space="preserve">The term “condition” has a meaning under JGCM.  </w:t>
      </w:r>
    </w:p>
  </w:comment>
  <w:comment w:id="64" w:author="Fernandes, Richard (he, him, his | il, le, lui)" w:date="2025-11-04T10:18:00Z" w:initials="RF">
    <w:p w14:paraId="270C7702" w14:textId="268DD6AE" w:rsidR="00AD669C" w:rsidRDefault="00AD669C" w:rsidP="00AD669C">
      <w:pPr>
        <w:pStyle w:val="af7"/>
      </w:pPr>
      <w:r>
        <w:rPr>
          <w:rStyle w:val="af6"/>
        </w:rPr>
        <w:annotationRef/>
      </w:r>
      <w:r>
        <w:t xml:space="preserve">Leaves are organs of </w:t>
      </w:r>
      <w:proofErr w:type="spellStart"/>
      <w:r>
        <w:t>vasular</w:t>
      </w:r>
      <w:proofErr w:type="spellEnd"/>
      <w:r>
        <w:t xml:space="preserve"> plants so anything else is excluded.</w:t>
      </w:r>
    </w:p>
  </w:comment>
  <w:comment w:id="65" w:author="Fernandes, Richard (he, him, his | il, le, lui)" w:date="2025-11-04T10:19:00Z" w:initials="RF">
    <w:p w14:paraId="01814F74" w14:textId="77777777" w:rsidR="00AD669C" w:rsidRDefault="00AD669C" w:rsidP="00AD669C">
      <w:pPr>
        <w:pStyle w:val="af7"/>
      </w:pPr>
      <w:r>
        <w:rPr>
          <w:rStyle w:val="af6"/>
        </w:rPr>
        <w:annotationRef/>
      </w:r>
      <w:r>
        <w:t>Submerged vegetation is of interest but out of scope as LAI/FAPAR are terrestrial biophysical quantities according to GCOS.</w:t>
      </w:r>
    </w:p>
  </w:comment>
  <w:comment w:id="66" w:author="Fernandes, Richard (he, him, his | il, le, lui)" w:date="2025-11-12T15:11:00Z" w:initials="RF">
    <w:p w14:paraId="2C884B1C" w14:textId="77777777" w:rsidR="00653E40" w:rsidRDefault="00653E40" w:rsidP="00653E40">
      <w:pPr>
        <w:pStyle w:val="af7"/>
      </w:pPr>
      <w:r>
        <w:rPr>
          <w:rStyle w:val="af6"/>
        </w:rPr>
        <w:annotationRef/>
      </w:r>
      <w:r>
        <w:t>Please feel free to comment.  It should not change the methods but consensus or differences would be useful to document.</w:t>
      </w:r>
    </w:p>
  </w:comment>
  <w:comment w:id="69" w:author="Fernandes, Richard (he, him, his | il, le, lui)" w:date="2025-11-03T16:51:00Z" w:initials="RF">
    <w:p w14:paraId="4BC596B0" w14:textId="77777777" w:rsidR="00785DB2" w:rsidRDefault="00C12425" w:rsidP="00785DB2">
      <w:pPr>
        <w:pStyle w:val="af7"/>
      </w:pPr>
      <w:r>
        <w:rPr>
          <w:rStyle w:val="af6"/>
        </w:rPr>
        <w:annotationRef/>
      </w:r>
      <w:r w:rsidR="00785DB2">
        <w:t xml:space="preserve">These are proposed and can be updated before we publish but CEOS must adhere to the plain language </w:t>
      </w:r>
      <w:proofErr w:type="gramStart"/>
      <w:r w:rsidR="00785DB2">
        <w:t>interpretation  unless</w:t>
      </w:r>
      <w:proofErr w:type="gramEnd"/>
      <w:r w:rsidR="00785DB2">
        <w:t xml:space="preserve"> this is an obvious mistake or we get direction from GCOS.   </w:t>
      </w:r>
    </w:p>
  </w:comment>
  <w:comment w:id="70" w:author="Fernandes, Richard (he, him, his | il, le, lui)" w:date="2025-11-13T09:52:00Z" w:initials="RF">
    <w:p w14:paraId="578208A1" w14:textId="77777777" w:rsidR="00785DB2" w:rsidRDefault="00785DB2" w:rsidP="00785DB2">
      <w:pPr>
        <w:pStyle w:val="af7"/>
      </w:pPr>
      <w:r>
        <w:rPr>
          <w:rStyle w:val="af6"/>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71" w:author="Fernandes, Richard (he, him, his | il, le, lui)" w:date="2025-11-12T15:12:00Z" w:initials="RF">
    <w:p w14:paraId="651E00B8" w14:textId="6110E13E" w:rsidR="00653E40" w:rsidRDefault="00653E40" w:rsidP="00653E40">
      <w:pPr>
        <w:pStyle w:val="af7"/>
      </w:pPr>
      <w:r>
        <w:rPr>
          <w:rStyle w:val="af6"/>
        </w:rPr>
        <w:annotationRef/>
      </w:r>
      <w:r>
        <w:t>This is JGCM wording.</w:t>
      </w:r>
    </w:p>
  </w:comment>
  <w:comment w:id="72" w:author="Fernandes, Richard (he, him, his | il, le, lui)" w:date="2025-11-13T09:53:00Z" w:initials="RF">
    <w:p w14:paraId="5F9DF2AB" w14:textId="77777777" w:rsidR="00785DB2" w:rsidRDefault="00785DB2" w:rsidP="00785DB2">
      <w:pPr>
        <w:pStyle w:val="af7"/>
      </w:pPr>
      <w:r>
        <w:rPr>
          <w:rStyle w:val="af6"/>
        </w:rPr>
        <w:annotationRef/>
      </w:r>
      <w:r>
        <w:t>GCOS words not mine</w:t>
      </w:r>
    </w:p>
  </w:comment>
  <w:comment w:id="73" w:author="Fernandes, Richard (he, him, his | il, le, lui)" w:date="2025-11-03T16:57:00Z" w:initials="RF">
    <w:p w14:paraId="0EC1DA69" w14:textId="4EE434F8" w:rsidR="00A60554" w:rsidRDefault="00A60554" w:rsidP="00A60554">
      <w:pPr>
        <w:pStyle w:val="af7"/>
      </w:pPr>
      <w:r>
        <w:rPr>
          <w:rStyle w:val="af6"/>
        </w:rPr>
        <w:annotationRef/>
      </w:r>
      <w:r>
        <w:t xml:space="preserve">This is verbatim to highlight ambiguities.  </w:t>
      </w:r>
    </w:p>
  </w:comment>
  <w:comment w:id="74" w:author="Fang" w:date="2025-11-17T14:34:00Z" w:initials="Fang">
    <w:p w14:paraId="4CFE84D9" w14:textId="0BF486E9" w:rsidR="009B0C52" w:rsidRDefault="009B0C52">
      <w:pPr>
        <w:pStyle w:val="af7"/>
        <w:rPr>
          <w:lang w:eastAsia="zh-CN"/>
        </w:rPr>
      </w:pPr>
      <w:r>
        <w:rPr>
          <w:rStyle w:val="af6"/>
        </w:rPr>
        <w:annotationRef/>
      </w:r>
      <w:r>
        <w:rPr>
          <w:rFonts w:hint="eastAsia"/>
          <w:lang w:eastAsia="zh-CN"/>
        </w:rPr>
        <w:t>Table 2 may be put in Appendix</w:t>
      </w:r>
      <w:r w:rsidR="008024D3">
        <w:rPr>
          <w:rFonts w:hint="eastAsia"/>
          <w:lang w:eastAsia="zh-CN"/>
        </w:rPr>
        <w:t xml:space="preserve"> (also many texts directly from GCOS)</w:t>
      </w:r>
      <w:r>
        <w:rPr>
          <w:rFonts w:hint="eastAsia"/>
          <w:lang w:eastAsia="zh-CN"/>
        </w:rPr>
        <w:t xml:space="preserve">. </w:t>
      </w:r>
      <w:r w:rsidR="008024D3">
        <w:rPr>
          <w:rFonts w:hint="eastAsia"/>
          <w:lang w:eastAsia="zh-CN"/>
        </w:rPr>
        <w:t>Already</w:t>
      </w:r>
      <w:r>
        <w:rPr>
          <w:rFonts w:hint="eastAsia"/>
          <w:lang w:eastAsia="zh-CN"/>
        </w:rPr>
        <w:t xml:space="preserve"> a very long Introduction</w:t>
      </w:r>
      <w:r w:rsidR="008024D3">
        <w:rPr>
          <w:rFonts w:hint="eastAsia"/>
          <w:lang w:eastAsia="zh-CN"/>
        </w:rPr>
        <w:t xml:space="preserve">. </w:t>
      </w:r>
    </w:p>
  </w:comment>
  <w:comment w:id="76" w:author="Fernandes, Richard (he, him, his | il, le, lui)" w:date="2025-11-12T15:13:00Z" w:initials="RF">
    <w:p w14:paraId="2A4E78B7" w14:textId="77777777" w:rsidR="00653E40" w:rsidRDefault="00653E40" w:rsidP="00653E40">
      <w:pPr>
        <w:pStyle w:val="af7"/>
      </w:pPr>
      <w:r>
        <w:rPr>
          <w:rStyle w:val="af6"/>
        </w:rPr>
        <w:annotationRef/>
      </w:r>
      <w:r>
        <w:t>I understand requirements are different outside of GCOS.  The method needs a requirement - it could be reapplied for others.</w:t>
      </w:r>
    </w:p>
  </w:comment>
  <w:comment w:id="77" w:author="Fernandes, Richard (he, him, his | il, le, lui)" w:date="2025-11-04T10:23:00Z" w:initials="RF">
    <w:p w14:paraId="1C6CFEDF" w14:textId="6A296A23" w:rsidR="00425C7A" w:rsidRDefault="00CF71B0" w:rsidP="00425C7A">
      <w:pPr>
        <w:pStyle w:val="af7"/>
      </w:pPr>
      <w:r>
        <w:rPr>
          <w:rStyle w:val="af6"/>
        </w:rPr>
        <w:annotationRef/>
      </w:r>
      <w:r w:rsidR="00425C7A">
        <w:t xml:space="preserve">GCOS uses the word “uncertainty” </w:t>
      </w:r>
      <w:proofErr w:type="spellStart"/>
      <w:r w:rsidR="00425C7A">
        <w:t>oin</w:t>
      </w:r>
      <w:proofErr w:type="spellEnd"/>
      <w:r w:rsidR="00425C7A">
        <w:t xml:space="preserve"> their tables but clarifies it as a multiple of standard deviations.  The default multiple is 2 but both CEOS and the CGOS text implies it is 1 standard deviation for LAI and FAPAR.</w:t>
      </w:r>
    </w:p>
  </w:comment>
  <w:comment w:id="78" w:author="Fernandes, Richard (he, him, his | il, le, lui)" w:date="2025-11-12T15:12:00Z" w:initials="RF">
    <w:p w14:paraId="125A69A0" w14:textId="77777777" w:rsidR="00653E40" w:rsidRDefault="00653E40" w:rsidP="00653E40">
      <w:pPr>
        <w:pStyle w:val="af7"/>
      </w:pPr>
      <w:r>
        <w:rPr>
          <w:rStyle w:val="af6"/>
        </w:rPr>
        <w:annotationRef/>
      </w:r>
      <w:r>
        <w:t>See Table 1 footnote on SI units.</w:t>
      </w:r>
    </w:p>
  </w:comment>
  <w:comment w:id="79" w:author="Fernandes, Richard (he, him, his | il, le, lui)" w:date="2025-11-12T15:14:00Z" w:initials="RF">
    <w:p w14:paraId="09731BE1" w14:textId="77777777" w:rsidR="00653E40" w:rsidRDefault="00653E40" w:rsidP="00653E40">
      <w:pPr>
        <w:pStyle w:val="af7"/>
      </w:pPr>
      <w:r>
        <w:rPr>
          <w:rStyle w:val="af6"/>
        </w:rPr>
        <w:annotationRef/>
      </w:r>
      <w:r>
        <w:t xml:space="preserve">Not sure if this is </w:t>
      </w:r>
      <w:proofErr w:type="gramStart"/>
      <w:r>
        <w:t>a</w:t>
      </w:r>
      <w:proofErr w:type="gramEnd"/>
      <w:r>
        <w:t xml:space="preserve"> easy to understand definition.  Is there a better internationally accepted version.</w:t>
      </w:r>
    </w:p>
  </w:comment>
  <w:comment w:id="80" w:author="Fernandes, Richard (he, him, his | il, le, lui)" w:date="2025-11-04T10:24:00Z" w:initials="RF">
    <w:p w14:paraId="114C3494" w14:textId="6E0D666D" w:rsidR="00CF71B0" w:rsidRDefault="00CF71B0" w:rsidP="00CF71B0">
      <w:pPr>
        <w:pStyle w:val="af7"/>
      </w:pPr>
      <w:r>
        <w:rPr>
          <w:rStyle w:val="af6"/>
        </w:rPr>
        <w:annotationRef/>
      </w:r>
      <w:r>
        <w:t>An international definition is appreciated if someone knows one.</w:t>
      </w:r>
    </w:p>
  </w:comment>
  <w:comment w:id="81" w:author="Fernandes, Richard (he, him, his | il, le, lui)" w:date="2025-11-03T17:05:00Z" w:initials="RF">
    <w:p w14:paraId="48D915C8" w14:textId="77777777" w:rsidR="00CF71B0" w:rsidRDefault="00CF71B0" w:rsidP="00CF71B0">
      <w:pPr>
        <w:pStyle w:val="af7"/>
      </w:pPr>
      <w:r>
        <w:rPr>
          <w:rStyle w:val="af6"/>
        </w:rPr>
        <w:annotationRef/>
      </w:r>
      <w:r>
        <w:t>Help here with references</w:t>
      </w:r>
    </w:p>
  </w:comment>
  <w:comment w:id="82" w:author="Fernandes, Richard (he, him, his | il, le, lui)" w:date="2025-11-04T10:25:00Z" w:initials="RF">
    <w:p w14:paraId="18B2EA4C" w14:textId="77777777" w:rsidR="00CF71B0" w:rsidRDefault="00CF71B0" w:rsidP="00CF71B0">
      <w:pPr>
        <w:pStyle w:val="af7"/>
      </w:pPr>
      <w:r>
        <w:rPr>
          <w:rStyle w:val="af6"/>
        </w:rPr>
        <w:annotationRef/>
      </w:r>
      <w:r>
        <w:t xml:space="preserve">I am not aware </w:t>
      </w:r>
      <w:proofErr w:type="gramStart"/>
      <w:r>
        <w:t>of  decametric</w:t>
      </w:r>
      <w:proofErr w:type="gramEnd"/>
      <w:r>
        <w:t xml:space="preserve"> synoptic products from SAR or other wavelengths</w:t>
      </w:r>
    </w:p>
  </w:comment>
  <w:comment w:id="84" w:author="Fernandes, Richard (he, him, his | il, le, lui)" w:date="2025-11-12T15:15:00Z" w:initials="RF">
    <w:p w14:paraId="18AD3896" w14:textId="77777777" w:rsidR="00653E40" w:rsidRDefault="00653E40" w:rsidP="00653E40">
      <w:pPr>
        <w:pStyle w:val="af7"/>
      </w:pPr>
      <w:r>
        <w:rPr>
          <w:rStyle w:val="af6"/>
        </w:rPr>
        <w:annotationRef/>
      </w:r>
      <w:r>
        <w:t>This is a placeholder - please fill in if you are product or algorithm custodian.</w:t>
      </w:r>
    </w:p>
  </w:comment>
  <w:comment w:id="95" w:author="Fernandes, Richard (he, him, his | il, le, lui)" w:date="2025-11-13T09:55:00Z" w:initials="RF">
    <w:p w14:paraId="30C7C2E0" w14:textId="77777777" w:rsidR="00785DB2" w:rsidRDefault="00785DB2" w:rsidP="00785DB2">
      <w:pPr>
        <w:pStyle w:val="af7"/>
      </w:pPr>
      <w:r>
        <w:rPr>
          <w:rStyle w:val="af6"/>
        </w:rPr>
        <w:annotationRef/>
      </w:r>
      <w:r>
        <w:t xml:space="preserve">Note we use MMU here to describe bot a space and time interval.  </w:t>
      </w:r>
    </w:p>
  </w:comment>
  <w:comment w:id="96" w:author="Fernandes, Richard (he, him, his | il, le, lui)" w:date="2025-11-04T10:28:00Z" w:initials="RF">
    <w:p w14:paraId="35F8453A" w14:textId="30104CB6" w:rsidR="00CF71B0" w:rsidRDefault="00CF71B0" w:rsidP="00CF71B0">
      <w:pPr>
        <w:pStyle w:val="af7"/>
      </w:pPr>
      <w:r>
        <w:rPr>
          <w:rStyle w:val="af6"/>
        </w:rPr>
        <w:annotationRef/>
      </w:r>
      <w:r>
        <w:t>Verify</w:t>
      </w:r>
    </w:p>
  </w:comment>
  <w:comment w:id="97" w:author="Fernandes, Richard (he, him, his | il, le, lui)" w:date="2025-11-04T10:30:00Z" w:initials="RF">
    <w:p w14:paraId="53EDAFD1" w14:textId="77777777" w:rsidR="00CF71B0" w:rsidRDefault="00CF71B0" w:rsidP="00CF71B0">
      <w:pPr>
        <w:pStyle w:val="af7"/>
      </w:pPr>
      <w:r>
        <w:rPr>
          <w:rStyle w:val="af6"/>
        </w:rPr>
        <w:annotationRef/>
      </w:r>
      <w:r>
        <w:t>I don’t think we have time to do this before deadline.  We already need to validate stability.</w:t>
      </w:r>
    </w:p>
  </w:comment>
  <w:comment w:id="98" w:author="Fernandes, Richard (he, him, his | il, le, lui)" w:date="2025-11-04T10:31:00Z" w:initials="RF">
    <w:p w14:paraId="3C25908C" w14:textId="77777777" w:rsidR="00CF71B0" w:rsidRDefault="00CF71B0" w:rsidP="00CF71B0">
      <w:pPr>
        <w:pStyle w:val="af7"/>
      </w:pPr>
      <w:r>
        <w:rPr>
          <w:rStyle w:val="af6"/>
        </w:rPr>
        <w:annotationRef/>
      </w:r>
      <w:r>
        <w:t>This comment is mainly to indicate we feel that L3 decametric products could generally meet the 10d requirement.</w:t>
      </w:r>
    </w:p>
  </w:comment>
  <w:comment w:id="100" w:author="Fernandes, Richard (he, him, his | il, le, lui)" w:date="2025-11-04T10:33:00Z" w:initials="RF">
    <w:p w14:paraId="44C20554" w14:textId="77777777" w:rsidR="00537C01" w:rsidRDefault="00537C01" w:rsidP="00537C01">
      <w:pPr>
        <w:pStyle w:val="af7"/>
      </w:pPr>
      <w:r>
        <w:rPr>
          <w:rStyle w:val="af6"/>
        </w:rPr>
        <w:annotationRef/>
      </w:r>
      <w:r>
        <w:t>Level 0 and 1 are not geophysical</w:t>
      </w:r>
    </w:p>
  </w:comment>
  <w:comment w:id="101" w:author="Fernandes, Richard (he, him, his | il, le, lui)" w:date="2025-11-13T10:00:00Z" w:initials="RF">
    <w:p w14:paraId="7976C219" w14:textId="77777777" w:rsidR="00621040" w:rsidRDefault="00621040" w:rsidP="00621040">
      <w:pPr>
        <w:pStyle w:val="af7"/>
      </w:pPr>
      <w:r>
        <w:rPr>
          <w:rStyle w:val="af6"/>
        </w:rPr>
        <w:annotationRef/>
      </w:r>
      <w:r>
        <w:t xml:space="preserve">The </w:t>
      </w:r>
      <w:proofErr w:type="spellStart"/>
      <w:r>
        <w:t>yhat</w:t>
      </w:r>
      <w:proofErr w:type="spellEnd"/>
      <w:r>
        <w:t xml:space="preserve"> symbol is used a lot.  The curly brackets are on purpose to denote a set.</w:t>
      </w:r>
    </w:p>
  </w:comment>
  <w:comment w:id="102" w:author="Fernandes, Richard (he, him, his | il, le, lui)" w:date="2025-11-12T15:51:00Z" w:initials="RF">
    <w:p w14:paraId="17330E15" w14:textId="77777777" w:rsidR="00621040" w:rsidRDefault="00BF54CA" w:rsidP="00621040">
      <w:pPr>
        <w:pStyle w:val="af7"/>
      </w:pPr>
      <w:r>
        <w:rPr>
          <w:rStyle w:val="af6"/>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105" w:author="Fernandes, Richard (he, him, his | il, le, lui)" w:date="2025-11-12T16:00:00Z" w:initials="RF">
    <w:p w14:paraId="2896B49F" w14:textId="05BF7E83" w:rsidR="00BF54CA" w:rsidRDefault="00BF54CA" w:rsidP="00BF54CA">
      <w:pPr>
        <w:pStyle w:val="af7"/>
      </w:pPr>
      <w:r>
        <w:rPr>
          <w:rStyle w:val="af6"/>
        </w:rPr>
        <w:annotationRef/>
      </w:r>
      <w:r>
        <w:t>This is most relevant to the methods.</w:t>
      </w:r>
    </w:p>
  </w:comment>
  <w:comment w:id="104" w:author="Fang" w:date="2025-11-17T14:55:00Z" w:initials="Fang">
    <w:p w14:paraId="79BC9E5C" w14:textId="70CB275A" w:rsidR="00F25AE3" w:rsidRDefault="00F25AE3">
      <w:pPr>
        <w:pStyle w:val="af7"/>
        <w:rPr>
          <w:lang w:eastAsia="zh-CN"/>
        </w:rPr>
      </w:pPr>
      <w:r>
        <w:rPr>
          <w:rStyle w:val="af6"/>
        </w:rPr>
        <w:annotationRef/>
      </w:r>
      <w:r>
        <w:rPr>
          <w:rFonts w:hint="eastAsia"/>
          <w:lang w:eastAsia="zh-CN"/>
        </w:rPr>
        <w:t>Content below can be put in Appendix</w:t>
      </w:r>
    </w:p>
  </w:comment>
  <w:comment w:id="106" w:author="Fernandes, Richard (he, him, his | il, le, lui)" w:date="2025-11-12T16:05:00Z" w:initials="RF">
    <w:p w14:paraId="3DCA2081" w14:textId="77777777" w:rsidR="005D68BE" w:rsidRDefault="005D68BE" w:rsidP="005D68BE">
      <w:pPr>
        <w:pStyle w:val="af7"/>
      </w:pPr>
      <w:r>
        <w:rPr>
          <w:rStyle w:val="af6"/>
        </w:rPr>
        <w:annotationRef/>
      </w:r>
      <w:r>
        <w:t>This seems to be have assumed in prior FRM validation based on JGCM.  The definition of uncertainty assumes bias is first removed from dispersion.  This is easy for industrial applications but harder here.</w:t>
      </w:r>
    </w:p>
  </w:comment>
  <w:comment w:id="107" w:author="Fernandes, Richard (he, him, his | il, le, lui)" w:date="2025-11-12T16:04:00Z" w:initials="RF">
    <w:p w14:paraId="2019D0AD" w14:textId="77777777" w:rsidR="00621040" w:rsidRDefault="00621040" w:rsidP="00621040">
      <w:pPr>
        <w:pStyle w:val="af7"/>
      </w:pPr>
      <w:r>
        <w:rPr>
          <w:rStyle w:val="af6"/>
        </w:rPr>
        <w:annotationRef/>
      </w:r>
      <w:r>
        <w:t>u and not mu</w:t>
      </w:r>
    </w:p>
  </w:comment>
  <w:comment w:id="108" w:author="Fernandes, Richard (he, him, his | il, le, lui)" w:date="2025-11-12T16:10:00Z" w:initials="RF">
    <w:p w14:paraId="7ABF584D" w14:textId="77777777" w:rsidR="00E54939" w:rsidRDefault="005D68BE" w:rsidP="00E54939">
      <w:pPr>
        <w:pStyle w:val="af7"/>
      </w:pPr>
      <w:r>
        <w:rPr>
          <w:rStyle w:val="af6"/>
        </w:rPr>
        <w:annotationRef/>
      </w:r>
      <w:r w:rsidR="00E54939">
        <w:t xml:space="preserve">Repeatability conditions are “conditions” as defined earlier.  </w:t>
      </w:r>
      <w:proofErr w:type="gramStart"/>
      <w:r w:rsidR="00E54939">
        <w:t>Hence</w:t>
      </w:r>
      <w:proofErr w:type="gramEnd"/>
      <w:r w:rsidR="00E54939">
        <w:t xml:space="preserve"> they correspond to sources of error and not arbitrary characteristics of sensor or environment during product measurement.</w:t>
      </w:r>
    </w:p>
  </w:comment>
  <w:comment w:id="109" w:author="Fernandes, Richard (he, him, his | il, le, lui)" w:date="2025-11-13T10:09:00Z" w:initials="RF">
    <w:p w14:paraId="00BF6ED7" w14:textId="77777777" w:rsidR="00E54939" w:rsidRDefault="00E54939" w:rsidP="00E54939">
      <w:pPr>
        <w:pStyle w:val="af7"/>
      </w:pPr>
      <w:r>
        <w:rPr>
          <w:rStyle w:val="af6"/>
        </w:rPr>
        <w:annotationRef/>
      </w:r>
      <w:proofErr w:type="spellStart"/>
      <w:r>
        <w:t>Repeatbility</w:t>
      </w:r>
      <w:proofErr w:type="spellEnd"/>
      <w:r>
        <w:t xml:space="preserve">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110" w:author="Fernandes, Richard (he, him, his | il, le, lui)" w:date="2025-11-12T16:11:00Z" w:initials="RF">
    <w:p w14:paraId="65D66E19" w14:textId="77777777" w:rsidR="00E54939" w:rsidRDefault="00E54939" w:rsidP="00E54939">
      <w:pPr>
        <w:pStyle w:val="af7"/>
      </w:pPr>
      <w:r>
        <w:rPr>
          <w:rStyle w:val="af6"/>
        </w:rPr>
        <w:annotationRef/>
      </w:r>
      <w:r>
        <w:t>JGCM term for what I would normally call “the measurement error”</w:t>
      </w:r>
    </w:p>
  </w:comment>
  <w:comment w:id="111" w:author="Fernandes, Richard (he, him, his | il, le, lui)" w:date="2025-11-12T16:12:00Z" w:initials="RF">
    <w:p w14:paraId="3A0946AC" w14:textId="77777777" w:rsidR="00E54939" w:rsidRDefault="00E54939" w:rsidP="00E54939">
      <w:pPr>
        <w:pStyle w:val="af7"/>
      </w:pPr>
      <w:r>
        <w:rPr>
          <w:rStyle w:val="af6"/>
        </w:rPr>
        <w:annotationRef/>
      </w:r>
      <w:r>
        <w:t xml:space="preserve">Note use of </w:t>
      </w:r>
      <w:proofErr w:type="spellStart"/>
      <w:r>
        <w:t>y_tilde</w:t>
      </w:r>
      <w:proofErr w:type="spellEnd"/>
      <w:r>
        <w:t xml:space="preserve"> and not y here since we only have a reference measurement as reference</w:t>
      </w:r>
    </w:p>
  </w:comment>
  <w:comment w:id="112" w:author="Fernandes, Richard (he, him, his | il, le, lui)" w:date="2025-11-12T16:10:00Z" w:initials="RF">
    <w:p w14:paraId="00D14E2C" w14:textId="1A04DA87" w:rsidR="005D68BE" w:rsidRDefault="005D68BE" w:rsidP="005D68BE">
      <w:pPr>
        <w:pStyle w:val="af7"/>
      </w:pPr>
      <w:r>
        <w:rPr>
          <w:rStyle w:val="af6"/>
        </w:rPr>
        <w:annotationRef/>
      </w:r>
      <w:r>
        <w:t xml:space="preserve">The word apparent comes in when we need to assume we have access to an estimate of the true value.  </w:t>
      </w:r>
    </w:p>
  </w:comment>
  <w:comment w:id="113" w:author="Fernandes, Richard (he, him, his | il, le, lui)" w:date="2025-11-12T16:16:00Z" w:initials="RF">
    <w:p w14:paraId="720BF1BF" w14:textId="77777777" w:rsidR="00E75A94" w:rsidRDefault="00E75A94" w:rsidP="00E75A94">
      <w:pPr>
        <w:pStyle w:val="af7"/>
      </w:pPr>
      <w:r>
        <w:rPr>
          <w:rStyle w:val="af6"/>
        </w:rPr>
        <w:annotationRef/>
      </w:r>
      <w:r>
        <w:t>JGCM does not give a detailed description as they don’t recommend quantifying apparent accuracy.  A JGCM reference or FRM reference is appreciated.</w:t>
      </w:r>
    </w:p>
  </w:comment>
  <w:comment w:id="114" w:author="Fernandes, Richard (he, him, his | il, le, lui)" w:date="2025-11-12T16:17:00Z" w:initials="RF">
    <w:p w14:paraId="18A2A747" w14:textId="77777777" w:rsidR="00E75A94" w:rsidRDefault="00E75A94" w:rsidP="00E75A94">
      <w:pPr>
        <w:pStyle w:val="af7"/>
      </w:pPr>
      <w:r>
        <w:rPr>
          <w:rStyle w:val="af6"/>
        </w:rPr>
        <w:annotationRef/>
      </w:r>
      <w:r>
        <w:t xml:space="preserve">This is more rigorous than the Justice et al. definition from </w:t>
      </w:r>
      <w:proofErr w:type="spellStart"/>
      <w:r>
        <w:t>ceos</w:t>
      </w:r>
      <w:proofErr w:type="spellEnd"/>
      <w:r>
        <w:t xml:space="preserve"> 20 years ago.</w:t>
      </w:r>
    </w:p>
  </w:comment>
  <w:comment w:id="115" w:author="Fernandes, Richard (he, him, his | il, le, lui)" w:date="2025-11-04T14:32:00Z" w:initials="RF">
    <w:p w14:paraId="20A52B80" w14:textId="6BCE646E" w:rsidR="00176F7B" w:rsidRDefault="00176F7B" w:rsidP="00176F7B">
      <w:pPr>
        <w:pStyle w:val="af7"/>
      </w:pPr>
      <w:r>
        <w:rPr>
          <w:rStyle w:val="af6"/>
        </w:rPr>
        <w:annotationRef/>
      </w:r>
      <w:r>
        <w:t>This is not “exclusive or” so both can be used</w:t>
      </w:r>
    </w:p>
  </w:comment>
  <w:comment w:id="116" w:author="Fernandes, Richard (he, him, his | il, le, lui)" w:date="2025-11-12T16:18:00Z" w:initials="RF">
    <w:p w14:paraId="47D65ABD" w14:textId="77777777" w:rsidR="00E75A94" w:rsidRDefault="00E75A94" w:rsidP="00E75A94">
      <w:pPr>
        <w:pStyle w:val="af7"/>
      </w:pPr>
      <w:r>
        <w:rPr>
          <w:rStyle w:val="af6"/>
        </w:rPr>
        <w:annotationRef/>
      </w:r>
      <w:r>
        <w:t>Do we need to state this</w:t>
      </w:r>
    </w:p>
  </w:comment>
  <w:comment w:id="117" w:author="Fernandes, Richard (he, him, his | il, le, lui)" w:date="2025-11-04T16:57:00Z" w:initials="RF">
    <w:p w14:paraId="642100F1" w14:textId="2E5979D1" w:rsidR="00E220F1" w:rsidRDefault="00E220F1" w:rsidP="00E220F1">
      <w:pPr>
        <w:pStyle w:val="af7"/>
      </w:pPr>
      <w:r>
        <w:rPr>
          <w:rStyle w:val="af6"/>
        </w:rPr>
        <w:annotationRef/>
      </w:r>
      <w:r>
        <w:t>Sounds strange but this is actually what they write</w:t>
      </w:r>
    </w:p>
  </w:comment>
  <w:comment w:id="118" w:author="Fernandes, Richard (he, him, his | il, le, lui)" w:date="2025-11-12T16:19:00Z" w:initials="RF">
    <w:p w14:paraId="6F0F3A78" w14:textId="77777777" w:rsidR="00E75A94" w:rsidRDefault="00E75A94" w:rsidP="00E75A94">
      <w:pPr>
        <w:pStyle w:val="af7"/>
      </w:pPr>
      <w:r>
        <w:rPr>
          <w:rStyle w:val="af6"/>
        </w:rPr>
        <w:annotationRef/>
      </w:r>
      <w:r>
        <w:t xml:space="preserve">Type A = frequentist, Type B = </w:t>
      </w:r>
      <w:proofErr w:type="spellStart"/>
      <w:r>
        <w:t>baysean</w:t>
      </w:r>
      <w:proofErr w:type="spellEnd"/>
      <w:r>
        <w:t>.  Type A does not apply outside of the population of observations a priori.  Type B uses priors to allow Type A to apply outside observations.</w:t>
      </w:r>
    </w:p>
  </w:comment>
  <w:comment w:id="123"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124" w:author="Fernandes, Richard (he, him, his | il, le, lui)" w:date="2025-11-12T16:27:00Z" w:initials="RF">
    <w:p w14:paraId="70AE2061" w14:textId="77777777" w:rsidR="008B3FBE" w:rsidRDefault="008B3FBE" w:rsidP="008B3FBE">
      <w:pPr>
        <w:pStyle w:val="af7"/>
      </w:pPr>
      <w:r>
        <w:rPr>
          <w:rStyle w:val="af6"/>
        </w:rPr>
        <w:annotationRef/>
      </w:r>
      <w:r>
        <w:t>This is recursive.  The matchups need uncertainties which can be from Type A or Type B validation ...</w:t>
      </w:r>
    </w:p>
  </w:comment>
  <w:comment w:id="126"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127" w:author="Luke Brown" w:date="2025-10-29T18:14:00Z" w:initials="LB">
    <w:p w14:paraId="0DB485F1" w14:textId="77777777" w:rsidR="006B282D" w:rsidRDefault="006B282D" w:rsidP="006B282D">
      <w:pPr>
        <w:pStyle w:val="af7"/>
      </w:pPr>
      <w:r>
        <w:rPr>
          <w:rStyle w:val="af6"/>
        </w:rPr>
        <w:annotationRef/>
      </w:r>
      <w:r>
        <w:t>I feel it’s not necessary but let’s see how others feel about readability</w:t>
      </w:r>
    </w:p>
  </w:comment>
  <w:comment w:id="128"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129"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130"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133" w:author="Fernandes, Richard (he, him, his | il, le, lui)" w:date="2025-10-16T16:44:00Z" w:initials="RF">
    <w:p w14:paraId="40923CE5" w14:textId="77777777" w:rsidR="005109A0" w:rsidRDefault="005109A0" w:rsidP="005109A0">
      <w:pPr>
        <w:pStyle w:val="af7"/>
      </w:pPr>
      <w:r>
        <w:rPr>
          <w:rStyle w:val="af6"/>
        </w:rPr>
        <w:annotationRef/>
      </w:r>
      <w:r>
        <w:t>Sites from coauthors to be added.</w:t>
      </w:r>
    </w:p>
  </w:comment>
  <w:comment w:id="134"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135"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136" w:author="Fernandes, Richard (he, him, his | il, le, lui)" w:date="2025-11-12T16:51:00Z" w:initials="RF">
    <w:p w14:paraId="1385A344" w14:textId="77777777" w:rsidR="0075790A" w:rsidRDefault="0075790A" w:rsidP="0075790A">
      <w:pPr>
        <w:pStyle w:val="af7"/>
      </w:pPr>
      <w:r>
        <w:rPr>
          <w:rStyle w:val="af6"/>
        </w:rPr>
        <w:annotationRef/>
      </w:r>
      <w:r>
        <w:t>This is for an AFM paper… anyone feel like addressing this?</w:t>
      </w:r>
    </w:p>
  </w:comment>
  <w:comment w:id="137" w:author="Fernandes, Richard (he, him, his | il, le, lui)" w:date="2025-11-12T16:55:00Z" w:initials="RF">
    <w:p w14:paraId="7CB7E3D8" w14:textId="77777777" w:rsidR="00412FBC" w:rsidRDefault="00412FBC" w:rsidP="00412FBC">
      <w:pPr>
        <w:pStyle w:val="af7"/>
      </w:pPr>
      <w:r>
        <w:rPr>
          <w:rStyle w:val="af6"/>
        </w:rPr>
        <w:annotationRef/>
      </w:r>
      <w:r>
        <w:t xml:space="preserve">I have not actually defined methods for this - I feel many of you will have ideas.  We need to present reasonable solutions with worked out examples for the datasets in this paper - or identify this as a gap we </w:t>
      </w:r>
      <w:proofErr w:type="gramStart"/>
      <w:r>
        <w:t>cant</w:t>
      </w:r>
      <w:proofErr w:type="gramEnd"/>
      <w:r>
        <w:t xml:space="preserve"> solve presently.</w:t>
      </w:r>
    </w:p>
  </w:comment>
  <w:comment w:id="138"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 are the confidence interval of the model and not predictions.  We could also do this as a </w:t>
      </w:r>
      <w:proofErr w:type="spellStart"/>
      <w:r>
        <w:rPr>
          <w:rFonts w:ascii="Arial" w:eastAsia="Arial" w:hAnsi="Arial" w:cs="Arial"/>
          <w:color w:val="000000"/>
        </w:rPr>
        <w:t>funcion</w:t>
      </w:r>
      <w:proofErr w:type="spellEnd"/>
      <w:r>
        <w:rPr>
          <w:rFonts w:ascii="Arial" w:eastAsia="Arial" w:hAnsi="Arial" w:cs="Arial"/>
          <w:color w:val="000000"/>
        </w:rPr>
        <w:t xml:space="preserve"> of product LAI.</w:t>
      </w:r>
    </w:p>
  </w:comment>
  <w:comment w:id="140"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You will see a lot of statistical terms and symbols.  There are critical to avoid misinterpretation.  If you feel they can be simplified without making the meaning </w:t>
      </w:r>
      <w:proofErr w:type="gramStart"/>
      <w:r>
        <w:rPr>
          <w:rFonts w:ascii="Arial" w:eastAsia="Arial" w:hAnsi="Arial" w:cs="Arial"/>
          <w:color w:val="000000"/>
        </w:rPr>
        <w:t>more vague</w:t>
      </w:r>
      <w:proofErr w:type="gramEnd"/>
      <w:r>
        <w:rPr>
          <w:rFonts w:ascii="Arial" w:eastAsia="Arial" w:hAnsi="Arial" w:cs="Arial"/>
          <w:color w:val="000000"/>
        </w:rPr>
        <w:t xml:space="preserve"> please indicate.</w:t>
      </w:r>
    </w:p>
  </w:comment>
  <w:comment w:id="141" w:author="Luke Brown" w:date="2025-10-30T18:26:00Z" w:initials="LB">
    <w:p w14:paraId="6194AFC8" w14:textId="77777777" w:rsidR="0071430E" w:rsidRDefault="0071430E" w:rsidP="0071430E">
      <w:pPr>
        <w:pStyle w:val="af7"/>
      </w:pPr>
      <w:r>
        <w:rPr>
          <w:rStyle w:val="af6"/>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142" w:author="Fernandes, Richard (he, him, his | il, le, lui)" w:date="2025-11-10T18:17:00Z" w:initials="RF">
    <w:p w14:paraId="056612AB" w14:textId="604CDF46" w:rsidR="00E434B6" w:rsidRDefault="00E434B6" w:rsidP="00E434B6">
      <w:pPr>
        <w:pStyle w:val="af7"/>
      </w:pPr>
      <w:r>
        <w:rPr>
          <w:rStyle w:val="af6"/>
        </w:rPr>
        <w:annotationRef/>
      </w:r>
      <w:r>
        <w:t xml:space="preserve">Note </w:t>
      </w:r>
      <w:proofErr w:type="spellStart"/>
      <w:r>
        <w:t>cauchy</w:t>
      </w:r>
      <w:proofErr w:type="spellEnd"/>
      <w:r>
        <w:t xml:space="preserve"> has far fewer outliers as it has wider tails than normal.</w:t>
      </w:r>
    </w:p>
    <w:p w14:paraId="37E6DEA6" w14:textId="77777777" w:rsidR="00E434B6" w:rsidRDefault="00E434B6" w:rsidP="00E434B6">
      <w:pPr>
        <w:pStyle w:val="af7"/>
      </w:pPr>
    </w:p>
    <w:p w14:paraId="1D335FFE" w14:textId="77777777" w:rsidR="00E434B6" w:rsidRDefault="00E434B6" w:rsidP="00E434B6">
      <w:pPr>
        <w:pStyle w:val="af7"/>
      </w:pPr>
      <w:r>
        <w:t>Note also the 50%ile green curve is the bias (used later).</w:t>
      </w:r>
    </w:p>
  </w:comment>
  <w:comment w:id="143" w:author="Fernandes, Richard (he, him, his | il, le, lui)" w:date="2025-11-10T18:30:00Z" w:initials="RF">
    <w:p w14:paraId="43D18282" w14:textId="77777777" w:rsidR="00C4457F" w:rsidRDefault="00C4457F" w:rsidP="00C4457F">
      <w:pPr>
        <w:pStyle w:val="af7"/>
      </w:pPr>
      <w:r>
        <w:rPr>
          <w:rStyle w:val="af6"/>
        </w:rPr>
        <w:annotationRef/>
      </w:r>
      <w:r>
        <w:t>Note even for Cauchy priors the FRM matchups only include 20% of the possible SL2P conditions with many high LAI conditions missed.</w:t>
      </w:r>
    </w:p>
  </w:comment>
  <w:comment w:id="144" w:author="Fernandes, Richard (he, him, his | il, le, lui)" w:date="2025-11-10T18:30:00Z" w:initials="RF">
    <w:p w14:paraId="3356194D" w14:textId="77777777" w:rsidR="00855773" w:rsidRDefault="00855773" w:rsidP="00855773">
      <w:pPr>
        <w:pStyle w:val="af7"/>
      </w:pPr>
      <w:r>
        <w:rPr>
          <w:rStyle w:val="af6"/>
        </w:rPr>
        <w:annotationRef/>
      </w:r>
      <w:r>
        <w:t>Note even for Cauchy priors the FRM matchups only include 20% of the possible SL2P conditions with many high LAI conditions missed.</w:t>
      </w:r>
    </w:p>
  </w:comment>
  <w:comment w:id="145"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Luke - maybe we just copy paste </w:t>
      </w:r>
      <w:proofErr w:type="spellStart"/>
      <w:r>
        <w:rPr>
          <w:rFonts w:ascii="Arial" w:eastAsia="Arial" w:hAnsi="Arial" w:cs="Arial"/>
          <w:color w:val="000000"/>
        </w:rPr>
        <w:t>Wolliams</w:t>
      </w:r>
      <w:proofErr w:type="spellEnd"/>
      <w:r>
        <w:rPr>
          <w:rFonts w:ascii="Arial" w:eastAsia="Arial" w:hAnsi="Arial" w:cs="Arial"/>
          <w:color w:val="000000"/>
        </w:rPr>
        <w:t xml:space="preserve"> et a., 2025.  Having precise and </w:t>
      </w:r>
      <w:proofErr w:type="spellStart"/>
      <w:r>
        <w:rPr>
          <w:rFonts w:ascii="Arial" w:eastAsia="Arial" w:hAnsi="Arial" w:cs="Arial"/>
          <w:color w:val="000000"/>
        </w:rPr>
        <w:t>consistnt</w:t>
      </w:r>
      <w:proofErr w:type="spellEnd"/>
      <w:r>
        <w:rPr>
          <w:rFonts w:ascii="Arial" w:eastAsia="Arial" w:hAnsi="Arial" w:cs="Arial"/>
          <w:color w:val="000000"/>
        </w:rPr>
        <w:t xml:space="preserve"> wording across CEOS is useful.  </w:t>
      </w:r>
      <w:proofErr w:type="spellStart"/>
      <w:r>
        <w:rPr>
          <w:rFonts w:ascii="Arial" w:eastAsia="Arial" w:hAnsi="Arial" w:cs="Arial"/>
          <w:color w:val="000000"/>
        </w:rPr>
        <w:t>Wde</w:t>
      </w:r>
      <w:proofErr w:type="spellEnd"/>
      <w:r>
        <w:rPr>
          <w:rFonts w:ascii="Arial" w:eastAsia="Arial" w:hAnsi="Arial" w:cs="Arial"/>
          <w:color w:val="000000"/>
        </w:rPr>
        <w:t xml:space="preserve"> could add qualifications after each line relevant to LAI/FAOPAR</w:t>
      </w:r>
    </w:p>
  </w:comment>
  <w:comment w:id="146" w:author="Luke Brown" w:date="2025-10-29T18:36:00Z" w:initials="LB">
    <w:p w14:paraId="5FFD0A37" w14:textId="77777777" w:rsidR="006C7598" w:rsidRDefault="006C7598" w:rsidP="006C7598">
      <w:pPr>
        <w:pStyle w:val="af7"/>
      </w:pPr>
      <w:r>
        <w:rPr>
          <w:rStyle w:val="af6"/>
        </w:rPr>
        <w:annotationRef/>
      </w:r>
      <w:r>
        <w:t>This sounds reasonable. Some qualifications will be needed I think</w:t>
      </w:r>
    </w:p>
  </w:comment>
  <w:comment w:id="147"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149" w:author="Luke Brown" w:date="2025-10-30T18:28:00Z" w:initials="LB">
    <w:p w14:paraId="4101ED2B" w14:textId="77777777" w:rsidR="00E47172" w:rsidRDefault="00E47172" w:rsidP="00E47172">
      <w:pPr>
        <w:pStyle w:val="af7"/>
      </w:pPr>
      <w:r>
        <w:rPr>
          <w:rStyle w:val="af6"/>
        </w:rPr>
        <w:annotationRef/>
      </w:r>
      <w:r>
        <w:t>Not sure ICOS use this!</w:t>
      </w:r>
    </w:p>
  </w:comment>
  <w:comment w:id="150" w:author="Luke Brown" w:date="2025-10-30T18:29:00Z" w:initials="LB">
    <w:p w14:paraId="6E52DDF1" w14:textId="77777777" w:rsidR="00B57ED4" w:rsidRDefault="00B57ED4" w:rsidP="00B57ED4">
      <w:pPr>
        <w:pStyle w:val="af7"/>
      </w:pPr>
      <w:r>
        <w:rPr>
          <w:rStyle w:val="af6"/>
        </w:rPr>
        <w:annotationRef/>
      </w:r>
      <w:r>
        <w:t>I can certainly add to this (&amp; assume Somnath, Birgitta and Niall would have things to say too for FAPAR)</w:t>
      </w:r>
    </w:p>
  </w:comment>
  <w:comment w:id="148" w:author="Luke Brown" w:date="2025-10-30T18:27:00Z" w:initials="LB">
    <w:p w14:paraId="7E0328BA" w14:textId="213EC456" w:rsidR="00E47172" w:rsidRDefault="00E47172" w:rsidP="00E47172">
      <w:pPr>
        <w:pStyle w:val="af7"/>
      </w:pPr>
      <w:r>
        <w:rPr>
          <w:rStyle w:val="af6"/>
        </w:rPr>
        <w:annotationRef/>
      </w:r>
      <w:r>
        <w:t xml:space="preserve">I would rather not be so specific as to identify networks (ICOS, GBOV) but rather general methods (e.g. DHP, LAI-2200, </w:t>
      </w:r>
      <w:proofErr w:type="spellStart"/>
      <w:r>
        <w:t>ceptometers</w:t>
      </w:r>
      <w:proofErr w:type="spellEnd"/>
      <w:r>
        <w:t xml:space="preserve">, PAR sensor networks, TLS </w:t>
      </w:r>
      <w:proofErr w:type="spellStart"/>
      <w:r>
        <w:t>etc</w:t>
      </w:r>
      <w:proofErr w:type="spellEnd"/>
      <w:r>
        <w:t>).</w:t>
      </w:r>
    </w:p>
  </w:comment>
  <w:comment w:id="152"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There is a lot of different </w:t>
      </w:r>
      <w:proofErr w:type="spellStart"/>
      <w:r>
        <w:rPr>
          <w:rFonts w:ascii="Arial" w:eastAsia="Arial" w:hAnsi="Arial" w:cs="Arial"/>
          <w:color w:val="000000"/>
        </w:rPr>
        <w:t>geograpical</w:t>
      </w:r>
      <w:proofErr w:type="spellEnd"/>
      <w:r>
        <w:rPr>
          <w:rFonts w:ascii="Arial" w:eastAsia="Arial" w:hAnsi="Arial" w:cs="Arial"/>
          <w:color w:val="000000"/>
        </w:rPr>
        <w:t xml:space="preserve"> “UNITS” here.  UI am using abbreviations but maybe it can be made </w:t>
      </w:r>
      <w:proofErr w:type="spellStart"/>
      <w:r>
        <w:rPr>
          <w:rFonts w:ascii="Arial" w:eastAsia="Arial" w:hAnsi="Arial" w:cs="Arial"/>
          <w:color w:val="000000"/>
        </w:rPr>
        <w:t>earier</w:t>
      </w:r>
      <w:proofErr w:type="spellEnd"/>
      <w:r>
        <w:rPr>
          <w:rFonts w:ascii="Arial" w:eastAsia="Arial" w:hAnsi="Arial" w:cs="Arial"/>
          <w:color w:val="000000"/>
        </w:rPr>
        <w:t xml:space="preserve"> to read.</w:t>
      </w:r>
    </w:p>
  </w:comment>
  <w:comment w:id="153"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54"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59" w:author="Fernandes, Richard (he, him, his | il, le, lui)" w:date="2025-11-12T10:26:00Z" w:initials="RF">
    <w:p w14:paraId="67150111" w14:textId="77777777" w:rsidR="003C5966" w:rsidRDefault="00A24D9F" w:rsidP="003C5966">
      <w:pPr>
        <w:pStyle w:val="af7"/>
      </w:pPr>
      <w:r>
        <w:rPr>
          <w:rStyle w:val="af6"/>
        </w:rPr>
        <w:annotationRef/>
      </w:r>
      <w:r w:rsidR="003C5966">
        <w:t xml:space="preserve">Note I actually use truncated normal distribution using </w:t>
      </w:r>
      <w:proofErr w:type="spellStart"/>
      <w:proofErr w:type="gramStart"/>
      <w:r w:rsidR="003C5966">
        <w:t>scipy.stats</w:t>
      </w:r>
      <w:proofErr w:type="spellEnd"/>
      <w:proofErr w:type="gramEnd"/>
      <w:r w:rsidR="003C5966">
        <w:t xml:space="preserve"> to get the standard deviation.  The formula is too much to go into details here - this gives you an idea.  For the paper I would just state we use </w:t>
      </w:r>
      <w:proofErr w:type="spellStart"/>
      <w:proofErr w:type="gramStart"/>
      <w:r w:rsidR="003C5966">
        <w:t>scipy.stats</w:t>
      </w:r>
      <w:proofErr w:type="spellEnd"/>
      <w:proofErr w:type="gramEnd"/>
    </w:p>
  </w:comment>
  <w:comment w:id="160" w:author="Fernandes, Richard (he, him, his | il, le, lui)" w:date="2025-11-12T10:20:00Z" w:initials="RF">
    <w:p w14:paraId="4C822F07" w14:textId="094BEB42" w:rsidR="00A24D9F" w:rsidRDefault="00A24D9F" w:rsidP="00A24D9F">
      <w:pPr>
        <w:pStyle w:val="af7"/>
      </w:pPr>
      <w:r>
        <w:rPr>
          <w:rStyle w:val="af6"/>
        </w:rPr>
        <w:annotationRef/>
      </w:r>
      <w:r>
        <w:t>Note that these intervals are very small and can be neglected as n&gt;100.</w:t>
      </w:r>
    </w:p>
  </w:comment>
  <w:comment w:id="161" w:author="Fernandes, Richard (he, him, his | il, le, lui)" w:date="2025-11-12T10:21:00Z" w:initials="RF">
    <w:p w14:paraId="3C2350A4" w14:textId="69DAA143" w:rsidR="00A24D9F" w:rsidRDefault="00A24D9F" w:rsidP="00A24D9F">
      <w:pPr>
        <w:pStyle w:val="af7"/>
      </w:pPr>
      <w:r>
        <w:rPr>
          <w:rStyle w:val="af6"/>
        </w:rPr>
        <w:annotationRef/>
      </w:r>
      <w:r>
        <w:t xml:space="preserve">This is </w:t>
      </w:r>
      <w:proofErr w:type="gramStart"/>
      <w:r>
        <w:t>a</w:t>
      </w:r>
      <w:proofErr w:type="gramEnd"/>
      <w:r>
        <w:t xml:space="preserve"> optimistic result since the actual degrees of freedom is a bit less but </w:t>
      </w:r>
      <w:proofErr w:type="spellStart"/>
      <w:r>
        <w:t>anwaysd</w:t>
      </w:r>
      <w:proofErr w:type="spellEnd"/>
      <w:r>
        <w:t xml:space="preserve"> </w:t>
      </w:r>
    </w:p>
    <w:p w14:paraId="78B9B2C3" w14:textId="77777777" w:rsidR="00A24D9F" w:rsidRDefault="00A24D9F" w:rsidP="00A24D9F">
      <w:pPr>
        <w:pStyle w:val="af7"/>
      </w:pPr>
      <w:r>
        <w:t xml:space="preserve"> these intervals are very small and can be neglected </w:t>
      </w:r>
      <w:proofErr w:type="spellStart"/>
      <w:r>
        <w:t>ans</w:t>
      </w:r>
      <w:proofErr w:type="spellEnd"/>
      <w:r>
        <w:t xml:space="preserve"> n&gt;100.</w:t>
      </w:r>
    </w:p>
  </w:comment>
  <w:comment w:id="162" w:author="Fernandes, Richard (he, him, his | il, le, lui)" w:date="2025-11-14T13:55:00Z" w:initials="RF">
    <w:p w14:paraId="1398F051" w14:textId="77777777" w:rsidR="00463299" w:rsidRDefault="00463299" w:rsidP="00463299">
      <w:pPr>
        <w:pStyle w:val="af7"/>
      </w:pPr>
      <w:r>
        <w:rPr>
          <w:rStyle w:val="af6"/>
        </w:rPr>
        <w:annotationRef/>
      </w:r>
      <w:r>
        <w:t xml:space="preserve">These figures are KEY.  For brevity they pool all land cover.  For results we will break it down in three classes: broadleaf woody, </w:t>
      </w:r>
      <w:proofErr w:type="spellStart"/>
      <w:r>
        <w:t>needleaf</w:t>
      </w:r>
      <w:proofErr w:type="spellEnd"/>
      <w:r>
        <w:t xml:space="preserve"> woody, other.</w:t>
      </w:r>
    </w:p>
  </w:comment>
  <w:comment w:id="163" w:author="Fernandes, Richard (he, him, his | il, le, lui)" w:date="2025-11-14T13:56:00Z" w:initials="RF">
    <w:p w14:paraId="16597EE5" w14:textId="77777777" w:rsidR="008401A7" w:rsidRDefault="00463299" w:rsidP="008401A7">
      <w:pPr>
        <w:pStyle w:val="af7"/>
      </w:pPr>
      <w:r>
        <w:rPr>
          <w:rStyle w:val="af6"/>
        </w:rPr>
        <w:annotationRef/>
      </w:r>
      <w:r w:rsidR="008401A7">
        <w:t>Both figures include population RMSE and MAD as flat lines.  This is to show their limited value to validate uncertainty and apparent accuracy.</w:t>
      </w:r>
    </w:p>
  </w:comment>
  <w:comment w:id="164" w:author="Fernandes, Richard (he, him, his | il, le, lui)" w:date="2025-11-14T13:59:00Z" w:initials="RF">
    <w:p w14:paraId="2D6E39C7" w14:textId="77777777" w:rsidR="00401B45" w:rsidRDefault="00534653" w:rsidP="00401B45">
      <w:pPr>
        <w:pStyle w:val="af7"/>
      </w:pPr>
      <w:r>
        <w:rPr>
          <w:rStyle w:val="af6"/>
        </w:rPr>
        <w:annotationRef/>
      </w:r>
      <w:r w:rsidR="00401B45">
        <w:t>Left panel: GCOS uncertainty requirements * 5 are shown on the right panel.  The *5 assumes errors for 20m resolution product measurements are uncorrelated for a 100m mapping unit.  This can be checked ...</w:t>
      </w:r>
    </w:p>
  </w:comment>
  <w:comment w:id="165" w:author="Fernandes, Richard (he, him, his | il, le, lui)" w:date="2025-11-14T14:01:00Z" w:initials="RF">
    <w:p w14:paraId="6DCCFF0D" w14:textId="77777777" w:rsidR="00B64CAF" w:rsidRDefault="00401B45" w:rsidP="00B64CAF">
      <w:pPr>
        <w:pStyle w:val="af7"/>
      </w:pPr>
      <w:r>
        <w:rPr>
          <w:rStyle w:val="af6"/>
        </w:rPr>
        <w:annotationRef/>
      </w:r>
      <w:r w:rsidR="00B64CAF">
        <w:t xml:space="preserve">Left panel: The </w:t>
      </w:r>
      <w:proofErr w:type="gramStart"/>
      <w:r w:rsidR="00B64CAF">
        <w:t>blue  curves</w:t>
      </w:r>
      <w:proofErr w:type="gramEnd"/>
      <w:r w:rsidR="00B64CAF">
        <w:t xml:space="preserve"> are the estimates uncertainty for normal (solid)) and </w:t>
      </w:r>
      <w:proofErr w:type="spellStart"/>
      <w:proofErr w:type="gramStart"/>
      <w:r w:rsidR="00B64CAF">
        <w:t>cauchy</w:t>
      </w:r>
      <w:proofErr w:type="spellEnd"/>
      <w:r w:rsidR="00B64CAF">
        <w:t xml:space="preserve">  (</w:t>
      </w:r>
      <w:proofErr w:type="gramEnd"/>
      <w:r w:rsidR="00B64CAF">
        <w:t xml:space="preserve">dashed) priors.  </w:t>
      </w:r>
      <w:proofErr w:type="gramStart"/>
      <w:r w:rsidR="00B64CAF">
        <w:t>This normal priors</w:t>
      </w:r>
      <w:proofErr w:type="gramEnd"/>
      <w:r w:rsidR="00B64CAF">
        <w:t xml:space="preserve"> represent only ~14% of global cases so we would need to accept greater uncertainty for these other 10% the </w:t>
      </w:r>
      <w:proofErr w:type="spellStart"/>
      <w:r w:rsidR="00B64CAF">
        <w:t>cauchy</w:t>
      </w:r>
      <w:proofErr w:type="spellEnd"/>
      <w:r w:rsidR="00B64CAF">
        <w:t xml:space="preserve"> priors cover and no idea of uncertainty for the rest!</w:t>
      </w:r>
    </w:p>
  </w:comment>
  <w:comment w:id="166" w:author="Fernandes, Richard (he, him, his | il, le, lui)" w:date="2025-11-14T14:01:00Z" w:initials="RF">
    <w:p w14:paraId="5BBEC2DD" w14:textId="7FA198E7" w:rsidR="00E30E1A" w:rsidRDefault="00401B45" w:rsidP="00E30E1A">
      <w:pPr>
        <w:pStyle w:val="af7"/>
      </w:pPr>
      <w:r>
        <w:rPr>
          <w:rStyle w:val="af6"/>
        </w:rPr>
        <w:annotationRef/>
      </w:r>
      <w:r w:rsidR="00E30E1A">
        <w:t>Left panel: The red curves are the same as blue curves but without removing matchup error.  The matchup error inflates the uncertainty and should be removed</w:t>
      </w:r>
    </w:p>
  </w:comment>
  <w:comment w:id="167" w:author="Fernandes, Richard (he, him, his | il, le, lui)" w:date="2025-11-14T16:19:00Z" w:initials="RF">
    <w:p w14:paraId="7573C256" w14:textId="77777777" w:rsidR="00B64CAF" w:rsidRDefault="00B64CAF" w:rsidP="00B64CAF">
      <w:pPr>
        <w:pStyle w:val="af7"/>
      </w:pPr>
      <w:r>
        <w:rPr>
          <w:rStyle w:val="af6"/>
        </w:rPr>
        <w:annotationRef/>
      </w:r>
      <w:r>
        <w:t>Right panel:  Yellow curve is apparent bias.</w:t>
      </w:r>
    </w:p>
  </w:comment>
  <w:comment w:id="168" w:author="Fernandes, Richard (he, him, his | il, le, lui)" w:date="2025-11-14T16:21:00Z" w:initials="RF">
    <w:p w14:paraId="736A9704" w14:textId="77777777" w:rsidR="00B64CAF" w:rsidRDefault="00B64CAF" w:rsidP="00B64CAF">
      <w:pPr>
        <w:pStyle w:val="af7"/>
      </w:pPr>
      <w:r>
        <w:rPr>
          <w:rStyle w:val="af6"/>
        </w:rPr>
        <w:annotationRef/>
      </w:r>
      <w:r>
        <w:t>Soil (dashed) blue curves are apparent accuracy for normal (</w:t>
      </w:r>
      <w:proofErr w:type="spellStart"/>
      <w:r>
        <w:t>cauchy</w:t>
      </w:r>
      <w:proofErr w:type="spellEnd"/>
      <w:r>
        <w:t>) priors.  Missing data results in gap at LAI4.</w:t>
      </w:r>
    </w:p>
  </w:comment>
  <w:comment w:id="169" w:author="Fernandes, Richard (he, him, his | il, le, lui)" w:date="2025-11-14T14:10:00Z" w:initials="RF">
    <w:p w14:paraId="25BDD729" w14:textId="4236701B" w:rsidR="00B02277" w:rsidRDefault="00B02277" w:rsidP="00B02277">
      <w:pPr>
        <w:pStyle w:val="af7"/>
      </w:pPr>
      <w:r>
        <w:rPr>
          <w:rStyle w:val="af6"/>
        </w:rPr>
        <w:annotationRef/>
      </w:r>
      <w:r>
        <w:t>See Figure 9 comments.</w:t>
      </w:r>
    </w:p>
  </w:comment>
  <w:comment w:id="170"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71"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75" w:author="Fang" w:date="2025-11-19T11:16:00Z" w:initials="Fang">
    <w:p w14:paraId="3098089A" w14:textId="29CA3370" w:rsidR="001930AF" w:rsidRDefault="001930AF">
      <w:pPr>
        <w:pStyle w:val="af7"/>
        <w:rPr>
          <w:lang w:eastAsia="zh-CN"/>
        </w:rPr>
      </w:pPr>
      <w:r>
        <w:rPr>
          <w:rStyle w:val="af6"/>
        </w:rPr>
        <w:annotationRef/>
      </w:r>
      <w:r>
        <w:rPr>
          <w:lang w:eastAsia="zh-CN"/>
        </w:rPr>
        <w:t>D</w:t>
      </w:r>
      <w:r>
        <w:rPr>
          <w:rFonts w:hint="eastAsia"/>
          <w:lang w:eastAsia="zh-CN"/>
        </w:rPr>
        <w:t>uplicate above reference</w:t>
      </w:r>
    </w:p>
  </w:comment>
  <w:comment w:id="176" w:author="Fang" w:date="2025-11-17T09:59:00Z" w:initials="Fang">
    <w:p w14:paraId="6F6987B9" w14:textId="247F0A0B" w:rsidR="00772B0E" w:rsidRDefault="00772B0E">
      <w:pPr>
        <w:pStyle w:val="af7"/>
        <w:rPr>
          <w:lang w:eastAsia="zh-CN"/>
        </w:rPr>
      </w:pPr>
      <w:r>
        <w:rPr>
          <w:rStyle w:val="af6"/>
        </w:rPr>
        <w:annotationRef/>
      </w:r>
      <w:r>
        <w:rPr>
          <w:rFonts w:hint="eastAsia"/>
          <w:lang w:eastAsia="zh-CN"/>
        </w:rPr>
        <w:t xml:space="preserve">I assume SM will be provided </w:t>
      </w:r>
      <w:r w:rsidR="009C1178">
        <w:rPr>
          <w:rFonts w:hint="eastAsia"/>
          <w:lang w:eastAsia="zh-CN"/>
        </w:rPr>
        <w:t xml:space="preserve">as </w:t>
      </w:r>
      <w:r>
        <w:rPr>
          <w:rFonts w:hint="eastAsia"/>
          <w:lang w:eastAsia="zh-CN"/>
        </w:rPr>
        <w:t>online</w:t>
      </w:r>
      <w:r w:rsidR="009C1178">
        <w:rPr>
          <w:rFonts w:hint="eastAsia"/>
          <w:lang w:eastAsia="zh-CN"/>
        </w:rPr>
        <w:t xml:space="preserve"> ancillary material</w:t>
      </w:r>
    </w:p>
  </w:comment>
  <w:comment w:id="182" w:author="Fernandes, Richard (he, him, his | il, le, lui)" w:date="2025-10-04T17:14:00Z" w:initials="RF">
    <w:p w14:paraId="0A9C10A7" w14:textId="77777777" w:rsidR="00EA326E" w:rsidRDefault="00EA326E" w:rsidP="00EA326E">
      <w:pPr>
        <w:pStyle w:val="af7"/>
      </w:pPr>
      <w:r>
        <w:rPr>
          <w:rStyle w:val="af6"/>
        </w:rPr>
        <w:annotationRef/>
      </w:r>
      <w:r>
        <w:t xml:space="preserve">Note I have used “community guidelines rather </w:t>
      </w:r>
      <w:proofErr w:type="gramStart"/>
      <w:r>
        <w:t>than  “</w:t>
      </w:r>
      <w:proofErr w:type="gramEnd"/>
      <w:r>
        <w:rPr>
          <w:color w:val="000000"/>
        </w:rPr>
        <w:t xml:space="preserve"> guidelines outlined by the GEO/CEOS Quality Assurance framework for Earth Observation (QA4EO). </w:t>
      </w:r>
      <w:proofErr w:type="gramStart"/>
      <w:r>
        <w:rPr>
          <w:color w:val="000000"/>
        </w:rPr>
        <w:t>“ Since</w:t>
      </w:r>
      <w:proofErr w:type="gramEnd"/>
      <w:r>
        <w:rPr>
          <w:color w:val="000000"/>
        </w:rPr>
        <w:t xml:space="preserve"> QA4EO is not the only internationally accepted community guideline for FRMs.  </w:t>
      </w:r>
    </w:p>
  </w:comment>
  <w:comment w:id="189" w:author="Fernandes, Richard (he, him, his | il, le, lui)" w:date="2025-10-04T17:24:00Z" w:initials="RF">
    <w:p w14:paraId="20379024" w14:textId="77777777" w:rsidR="00EA326E" w:rsidRDefault="00EA326E" w:rsidP="00EA326E">
      <w:pPr>
        <w:pStyle w:val="af7"/>
      </w:pPr>
      <w:r>
        <w:rPr>
          <w:rStyle w:val="af6"/>
        </w:rPr>
        <w:annotationRef/>
      </w:r>
      <w:r>
        <w:t>Would be useful to actually define green even if it is only for the purpose of a “standard”</w:t>
      </w:r>
    </w:p>
  </w:comment>
  <w:comment w:id="191" w:author="Fernandes, Richard (he, him, his | il, le, lui)" w:date="2025-10-04T17:25:00Z" w:initials="RF">
    <w:p w14:paraId="0EA174C5" w14:textId="77777777" w:rsidR="00EA326E" w:rsidRDefault="00EA326E" w:rsidP="00EA326E">
      <w:pPr>
        <w:pStyle w:val="af7"/>
      </w:pPr>
      <w:r>
        <w:rPr>
          <w:rStyle w:val="af6"/>
        </w:rPr>
        <w:annotationRef/>
      </w:r>
      <w:r>
        <w:t>I look forward to any clarification from coauthors.</w:t>
      </w:r>
    </w:p>
  </w:comment>
  <w:comment w:id="192" w:author="Fernandes, Richard (he, him, his | il, le, lui)" w:date="2025-10-04T17:25:00Z" w:initials="RF">
    <w:p w14:paraId="63096C2D" w14:textId="77777777" w:rsidR="00EA326E" w:rsidRDefault="00EA326E" w:rsidP="00EA326E">
      <w:pPr>
        <w:pStyle w:val="af7"/>
      </w:pPr>
      <w:r>
        <w:rPr>
          <w:rStyle w:val="af6"/>
        </w:rPr>
        <w:annotationRef/>
      </w:r>
      <w:r>
        <w:t>This definition differs from LAI that is only for vascular organs.  It would have to include bryophytes and lichens.</w:t>
      </w:r>
    </w:p>
  </w:comment>
  <w:comment w:id="193" w:author="Fang" w:date="2025-11-17T10:07:00Z" w:initials="Fang">
    <w:p w14:paraId="7F87ADE6" w14:textId="6E9D9B7D" w:rsidR="009C1178" w:rsidRDefault="009C1178">
      <w:pPr>
        <w:pStyle w:val="af7"/>
        <w:rPr>
          <w:lang w:eastAsia="zh-CN"/>
        </w:rPr>
      </w:pPr>
      <w:r>
        <w:rPr>
          <w:rStyle w:val="af6"/>
        </w:rPr>
        <w:annotationRef/>
      </w:r>
      <w:r>
        <w:rPr>
          <w:rFonts w:hint="eastAsia"/>
          <w:lang w:eastAsia="zh-CN"/>
        </w:rPr>
        <w:t xml:space="preserve">FAPAR would also </w:t>
      </w:r>
      <w:r>
        <w:rPr>
          <w:lang w:eastAsia="zh-CN"/>
        </w:rPr>
        <w:t>in</w:t>
      </w:r>
      <w:r>
        <w:rPr>
          <w:rFonts w:hint="eastAsia"/>
          <w:lang w:eastAsia="zh-CN"/>
        </w:rPr>
        <w:t>clude green stems.</w:t>
      </w:r>
    </w:p>
  </w:comment>
  <w:comment w:id="202" w:author="Fang" w:date="2025-11-17T11:35:00Z" w:initials="Fang">
    <w:p w14:paraId="7D05F274" w14:textId="392C5A34" w:rsidR="005F55F9" w:rsidRDefault="005F55F9">
      <w:pPr>
        <w:pStyle w:val="af7"/>
        <w:rPr>
          <w:lang w:eastAsia="zh-CN"/>
        </w:rPr>
      </w:pPr>
      <w:r>
        <w:rPr>
          <w:rStyle w:val="af6"/>
        </w:rPr>
        <w:annotationRef/>
      </w:r>
      <w:r>
        <w:rPr>
          <w:lang w:eastAsia="zh-CN"/>
        </w:rPr>
        <w:t>A</w:t>
      </w:r>
      <w:r>
        <w:rPr>
          <w:rFonts w:hint="eastAsia"/>
          <w:lang w:eastAsia="zh-CN"/>
        </w:rPr>
        <w:t>lready in table 8</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1DC5330A" w15:paraIdParent="297E04F8" w15:done="0"/>
  <w15:commentEx w15:paraId="6C4DEDDE" w15:done="0"/>
  <w15:commentEx w15:paraId="65F75F58" w15:done="0"/>
  <w15:commentEx w15:paraId="4B972467" w15:done="0"/>
  <w15:commentEx w15:paraId="1B145F67" w15:done="0"/>
  <w15:commentEx w15:paraId="0AC8F72D" w15:done="0"/>
  <w15:commentEx w15:paraId="15E0E8DF" w15:done="0"/>
  <w15:commentEx w15:paraId="698825D2" w15:paraIdParent="15E0E8DF" w15:done="0"/>
  <w15:commentEx w15:paraId="52D73B8C" w15:done="0"/>
  <w15:commentEx w15:paraId="33B6358B" w15:done="0"/>
  <w15:commentEx w15:paraId="0FE04DC3" w15:paraIdParent="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4CFE84D9" w15:paraIdParent="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79BC9E5C"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7573C256" w15:paraIdParent="1398F051" w15:done="0"/>
  <w15:commentEx w15:paraId="736A9704" w15:paraIdParent="1398F051" w15:done="0"/>
  <w15:commentEx w15:paraId="25BDD729" w15:done="0"/>
  <w15:commentEx w15:paraId="7F6D02D5" w15:done="0"/>
  <w15:commentEx w15:paraId="7F6D02D6" w15:done="0"/>
  <w15:commentEx w15:paraId="3098089A" w15:done="0"/>
  <w15:commentEx w15:paraId="6F6987B9" w15:done="0"/>
  <w15:commentEx w15:paraId="0A9C10A7" w15:done="0"/>
  <w15:commentEx w15:paraId="20379024" w15:done="0"/>
  <w15:commentEx w15:paraId="0EA174C5" w15:done="0"/>
  <w15:commentEx w15:paraId="63096C2D" w15:done="0"/>
  <w15:commentEx w15:paraId="7F87ADE6" w15:paraIdParent="63096C2D" w15:done="0"/>
  <w15:commentEx w15:paraId="7D05F27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235AF48" w16cex:dateUtc="2025-11-17T01:14:00Z"/>
  <w16cex:commentExtensible w16cex:durableId="7E4517AA" w16cex:dateUtc="2025-11-17T01:15: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5196BCAE" w16cex:dateUtc="2025-11-17T01:41:00Z"/>
  <w16cex:commentExtensible w16cex:durableId="05F47240" w16cex:dateUtc="2025-11-12T19:48:00Z"/>
  <w16cex:commentExtensible w16cex:durableId="4C936639" w16cex:dateUtc="2025-11-04T15:14:00Z"/>
  <w16cex:commentExtensible w16cex:durableId="7D1A96F1" w16cex:dateUtc="2025-11-17T01:46: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2C8CD975" w16cex:dateUtc="2025-11-17T06:34: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3023145E" w16cex:dateUtc="2025-11-17T06:55: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1150ED29" w16cex:dateUtc="2025-11-14T21:19:00Z"/>
  <w16cex:commentExtensible w16cex:durableId="090C46AC" w16cex:dateUtc="2025-11-14T21:21:00Z"/>
  <w16cex:commentExtensible w16cex:durableId="69426CC2" w16cex:dateUtc="2025-11-14T19:10:00Z"/>
  <w16cex:commentExtensible w16cex:durableId="73E68F09" w16cex:dateUtc="2025-11-19T03:16:00Z"/>
  <w16cex:commentExtensible w16cex:durableId="76F90C46" w16cex:dateUtc="2025-11-17T01:59: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Extensible w16cex:durableId="1E9D320B" w16cex:dateUtc="2025-11-17T02:07:00Z"/>
  <w16cex:commentExtensible w16cex:durableId="06B048CF" w16cex:dateUtc="2025-11-17T0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1DC5330A" w16cid:durableId="7235AF48"/>
  <w16cid:commentId w16cid:paraId="6C4DEDDE" w16cid:durableId="7E4517AA"/>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698825D2" w16cid:durableId="5196BCAE"/>
  <w16cid:commentId w16cid:paraId="52D73B8C" w16cid:durableId="05F47240"/>
  <w16cid:commentId w16cid:paraId="33B6358B" w16cid:durableId="4C936639"/>
  <w16cid:commentId w16cid:paraId="0FE04DC3" w16cid:durableId="7D1A96F1"/>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4CFE84D9" w16cid:durableId="2C8CD975"/>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79BC9E5C" w16cid:durableId="3023145E"/>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7573C256" w16cid:durableId="1150ED29"/>
  <w16cid:commentId w16cid:paraId="736A9704" w16cid:durableId="090C46AC"/>
  <w16cid:commentId w16cid:paraId="25BDD729" w16cid:durableId="69426CC2"/>
  <w16cid:commentId w16cid:paraId="7F6D02D5" w16cid:durableId="7F6D02D6"/>
  <w16cid:commentId w16cid:paraId="7F6D02D6" w16cid:durableId="7F6D02A1"/>
  <w16cid:commentId w16cid:paraId="3098089A" w16cid:durableId="73E68F09"/>
  <w16cid:commentId w16cid:paraId="6F6987B9" w16cid:durableId="76F90C46"/>
  <w16cid:commentId w16cid:paraId="0A9C10A7" w16cid:durableId="6C6FA8B5"/>
  <w16cid:commentId w16cid:paraId="20379024" w16cid:durableId="537D6E0B"/>
  <w16cid:commentId w16cid:paraId="0EA174C5" w16cid:durableId="197BC00D"/>
  <w16cid:commentId w16cid:paraId="63096C2D" w16cid:durableId="1B4B5D20"/>
  <w16cid:commentId w16cid:paraId="7F87ADE6" w16cid:durableId="1E9D320B"/>
  <w16cid:commentId w16cid:paraId="7D05F274" w16cid:durableId="06B048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A95FEF" w14:textId="77777777" w:rsidR="00022CB1" w:rsidRDefault="00022CB1">
      <w:pPr>
        <w:spacing w:after="0" w:line="240" w:lineRule="auto"/>
      </w:pPr>
      <w:r>
        <w:separator/>
      </w:r>
    </w:p>
  </w:endnote>
  <w:endnote w:type="continuationSeparator" w:id="0">
    <w:p w14:paraId="095354B6" w14:textId="77777777" w:rsidR="00022CB1" w:rsidRDefault="00022C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8A880BBA-4A1B-42FB-8389-A3D1F7A012E6}"/>
    <w:embedBold r:id="rId2" w:fontKey="{3A806871-CAD9-49E4-A8BB-0D04FC38A152}"/>
    <w:embedItalic r:id="rId3" w:fontKey="{39F67230-8BC0-47FA-BF2C-C1B462D6DA8E}"/>
    <w:embedBoldItalic r:id="rId4" w:fontKey="{E4EE99C3-ABFF-495D-9322-881D435BA895}"/>
  </w:font>
  <w:font w:name="等线">
    <w:altName w:val="DengXian"/>
    <w:panose1 w:val="02010600030101010101"/>
    <w:charset w:val="86"/>
    <w:family w:val="auto"/>
    <w:pitch w:val="variable"/>
    <w:sig w:usb0="A00002BF" w:usb1="38CF7CFA" w:usb2="00000016" w:usb3="00000000" w:csb0="0004000F" w:csb1="00000000"/>
  </w:font>
  <w:font w:name="Play">
    <w:altName w:val="Calibri"/>
    <w:charset w:val="00"/>
    <w:family w:val="auto"/>
    <w:pitch w:val="default"/>
    <w:embedRegular r:id="rId5" w:fontKey="{C478F776-C8AD-46EF-9B27-4935A7BDA48F}"/>
  </w:font>
  <w:font w:name="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embedRegular r:id="rId6" w:fontKey="{B234D2E8-DD7A-4565-AF63-8F6D0BC13E7A}"/>
    <w:embedBold r:id="rId7" w:fontKey="{7191DF96-303C-46DF-B89A-93AA905E6E9A}"/>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8" w:fontKey="{A5CCCD70-B710-4D1F-AAAE-55169062AEC8}"/>
    <w:embedItalic r:id="rId9" w:fontKey="{A1FE3A32-5BE4-4617-8A7E-A3AF944F3C47}"/>
    <w:embedBoldItalic r:id="rId10" w:fontKey="{3AA0FA69-0C69-45D7-A1F4-D8D5BCB2FBA0}"/>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1" w:fontKey="{403D1930-0112-49AB-98D8-4D256FA058DE}"/>
  </w:font>
  <w:font w:name="Calibri">
    <w:panose1 w:val="020F0502020204030204"/>
    <w:charset w:val="00"/>
    <w:family w:val="swiss"/>
    <w:pitch w:val="variable"/>
    <w:sig w:usb0="E4002EFF" w:usb1="C000247B" w:usb2="00000009" w:usb3="00000000" w:csb0="000001FF" w:csb1="00000000"/>
    <w:embedRegular r:id="rId12" w:fontKey="{501AA619-2295-4A00-85E9-BDD78D962B5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8DF56" w14:textId="77777777" w:rsidR="00022CB1" w:rsidRDefault="00022CB1">
      <w:pPr>
        <w:spacing w:after="0" w:line="240" w:lineRule="auto"/>
      </w:pPr>
      <w:r>
        <w:separator/>
      </w:r>
    </w:p>
  </w:footnote>
  <w:footnote w:type="continuationSeparator" w:id="0">
    <w:p w14:paraId="2475241B" w14:textId="77777777" w:rsidR="00022CB1" w:rsidRDefault="00022C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Fang">
    <w15:presenceInfo w15:providerId="None" w15:userId="Fang"/>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2CB1"/>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A2907"/>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930AF"/>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A3487"/>
    <w:rsid w:val="002C028D"/>
    <w:rsid w:val="002C46CD"/>
    <w:rsid w:val="002E3222"/>
    <w:rsid w:val="002E4776"/>
    <w:rsid w:val="002E5073"/>
    <w:rsid w:val="002E7CD9"/>
    <w:rsid w:val="002F1C9F"/>
    <w:rsid w:val="002F638B"/>
    <w:rsid w:val="002F7674"/>
    <w:rsid w:val="003115BA"/>
    <w:rsid w:val="003118C7"/>
    <w:rsid w:val="003150FC"/>
    <w:rsid w:val="00326681"/>
    <w:rsid w:val="003348E6"/>
    <w:rsid w:val="003611F6"/>
    <w:rsid w:val="00377B07"/>
    <w:rsid w:val="00377EBD"/>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42DB"/>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5E7E"/>
    <w:rsid w:val="00577B36"/>
    <w:rsid w:val="00584BD9"/>
    <w:rsid w:val="0058586F"/>
    <w:rsid w:val="00587FD1"/>
    <w:rsid w:val="00597197"/>
    <w:rsid w:val="005A7C9B"/>
    <w:rsid w:val="005B64E1"/>
    <w:rsid w:val="005C2A97"/>
    <w:rsid w:val="005D68BE"/>
    <w:rsid w:val="005D7C7E"/>
    <w:rsid w:val="005F1939"/>
    <w:rsid w:val="005F55F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A645A"/>
    <w:rsid w:val="006B25B5"/>
    <w:rsid w:val="006B282D"/>
    <w:rsid w:val="006C24C9"/>
    <w:rsid w:val="006C31B1"/>
    <w:rsid w:val="006C7598"/>
    <w:rsid w:val="006D3D10"/>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2B0E"/>
    <w:rsid w:val="007754F1"/>
    <w:rsid w:val="00776F05"/>
    <w:rsid w:val="00782DD3"/>
    <w:rsid w:val="00785DB2"/>
    <w:rsid w:val="00786567"/>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24D3"/>
    <w:rsid w:val="00806BF1"/>
    <w:rsid w:val="00824CB4"/>
    <w:rsid w:val="00837E54"/>
    <w:rsid w:val="008401A7"/>
    <w:rsid w:val="00845986"/>
    <w:rsid w:val="00846710"/>
    <w:rsid w:val="0085193F"/>
    <w:rsid w:val="00851CA8"/>
    <w:rsid w:val="00854852"/>
    <w:rsid w:val="00855773"/>
    <w:rsid w:val="0086083C"/>
    <w:rsid w:val="0086370F"/>
    <w:rsid w:val="00865F6F"/>
    <w:rsid w:val="00871DC7"/>
    <w:rsid w:val="008722D5"/>
    <w:rsid w:val="00875230"/>
    <w:rsid w:val="0088393E"/>
    <w:rsid w:val="008917DB"/>
    <w:rsid w:val="00895667"/>
    <w:rsid w:val="00897F31"/>
    <w:rsid w:val="008A4A76"/>
    <w:rsid w:val="008A59C7"/>
    <w:rsid w:val="008B21E9"/>
    <w:rsid w:val="008B3FBE"/>
    <w:rsid w:val="008C0FBE"/>
    <w:rsid w:val="008C256A"/>
    <w:rsid w:val="008D2927"/>
    <w:rsid w:val="008E5FF6"/>
    <w:rsid w:val="008F074E"/>
    <w:rsid w:val="008F2EE5"/>
    <w:rsid w:val="00900104"/>
    <w:rsid w:val="0090121B"/>
    <w:rsid w:val="009019A0"/>
    <w:rsid w:val="0091167B"/>
    <w:rsid w:val="0091193E"/>
    <w:rsid w:val="009148FC"/>
    <w:rsid w:val="00914C6F"/>
    <w:rsid w:val="00915505"/>
    <w:rsid w:val="00932513"/>
    <w:rsid w:val="00933C45"/>
    <w:rsid w:val="00935729"/>
    <w:rsid w:val="00936173"/>
    <w:rsid w:val="00945DC4"/>
    <w:rsid w:val="00951D5E"/>
    <w:rsid w:val="00953CD6"/>
    <w:rsid w:val="009605C8"/>
    <w:rsid w:val="00973D88"/>
    <w:rsid w:val="00977C9A"/>
    <w:rsid w:val="009A7868"/>
    <w:rsid w:val="009B0C52"/>
    <w:rsid w:val="009B3257"/>
    <w:rsid w:val="009B4209"/>
    <w:rsid w:val="009B6EA3"/>
    <w:rsid w:val="009C1178"/>
    <w:rsid w:val="009C351A"/>
    <w:rsid w:val="009C5C9D"/>
    <w:rsid w:val="009C76D5"/>
    <w:rsid w:val="009D3801"/>
    <w:rsid w:val="009E3E6D"/>
    <w:rsid w:val="009E7BE5"/>
    <w:rsid w:val="009F063B"/>
    <w:rsid w:val="009F0C65"/>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64CAF"/>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E48BB"/>
    <w:rsid w:val="00BF4374"/>
    <w:rsid w:val="00BF54CA"/>
    <w:rsid w:val="00C005A6"/>
    <w:rsid w:val="00C07375"/>
    <w:rsid w:val="00C12425"/>
    <w:rsid w:val="00C14D88"/>
    <w:rsid w:val="00C16A58"/>
    <w:rsid w:val="00C34149"/>
    <w:rsid w:val="00C4457F"/>
    <w:rsid w:val="00C4493B"/>
    <w:rsid w:val="00C546F5"/>
    <w:rsid w:val="00C64424"/>
    <w:rsid w:val="00C66D61"/>
    <w:rsid w:val="00C731D4"/>
    <w:rsid w:val="00C73EB6"/>
    <w:rsid w:val="00C840CE"/>
    <w:rsid w:val="00C85D91"/>
    <w:rsid w:val="00C8685D"/>
    <w:rsid w:val="00C92CB4"/>
    <w:rsid w:val="00C9357F"/>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222B6"/>
    <w:rsid w:val="00D22FAD"/>
    <w:rsid w:val="00D3048F"/>
    <w:rsid w:val="00D4020D"/>
    <w:rsid w:val="00D4279A"/>
    <w:rsid w:val="00D45018"/>
    <w:rsid w:val="00D4532C"/>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DF687E"/>
    <w:rsid w:val="00E00E13"/>
    <w:rsid w:val="00E0103C"/>
    <w:rsid w:val="00E06A6B"/>
    <w:rsid w:val="00E12E4F"/>
    <w:rsid w:val="00E14416"/>
    <w:rsid w:val="00E17C09"/>
    <w:rsid w:val="00E20012"/>
    <w:rsid w:val="00E20AB7"/>
    <w:rsid w:val="00E220F1"/>
    <w:rsid w:val="00E272DB"/>
    <w:rsid w:val="00E27D0C"/>
    <w:rsid w:val="00E30E1A"/>
    <w:rsid w:val="00E35102"/>
    <w:rsid w:val="00E354CB"/>
    <w:rsid w:val="00E434B6"/>
    <w:rsid w:val="00E47172"/>
    <w:rsid w:val="00E51B19"/>
    <w:rsid w:val="00E54939"/>
    <w:rsid w:val="00E6203F"/>
    <w:rsid w:val="00E66AFF"/>
    <w:rsid w:val="00E70C84"/>
    <w:rsid w:val="00E712BF"/>
    <w:rsid w:val="00E71476"/>
    <w:rsid w:val="00E733AD"/>
    <w:rsid w:val="00E75A94"/>
    <w:rsid w:val="00E82797"/>
    <w:rsid w:val="00E83584"/>
    <w:rsid w:val="00E84301"/>
    <w:rsid w:val="00E87B20"/>
    <w:rsid w:val="00E90C7E"/>
    <w:rsid w:val="00EA0671"/>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25AE3"/>
    <w:rsid w:val="00F3282B"/>
    <w:rsid w:val="00F33F43"/>
    <w:rsid w:val="00F44C09"/>
    <w:rsid w:val="00F45CFB"/>
    <w:rsid w:val="00F52935"/>
    <w:rsid w:val="00F52D90"/>
    <w:rsid w:val="00F53EB9"/>
    <w:rsid w:val="00F658DD"/>
    <w:rsid w:val="00F85D1C"/>
    <w:rsid w:val="00F941F9"/>
    <w:rsid w:val="00F955F6"/>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Theme="minorEastAsia"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6567"/>
  </w:style>
  <w:style w:type="paragraph" w:styleId="1">
    <w:name w:val="heading 1"/>
    <w:basedOn w:val="a"/>
    <w:next w:val="a"/>
    <w:link w:val="10"/>
    <w:uiPriority w:val="9"/>
    <w:qFormat/>
    <w:pPr>
      <w:keepNext/>
      <w:keepLines/>
      <w:spacing w:before="360" w:after="80"/>
      <w:outlineLvl w:val="0"/>
    </w:pPr>
    <w:rPr>
      <w:rFonts w:ascii="Play" w:eastAsia="Play" w:hAnsi="Play" w:cs="Play"/>
      <w:color w:val="0F4761"/>
      <w:sz w:val="40"/>
      <w:szCs w:val="40"/>
    </w:rPr>
  </w:style>
  <w:style w:type="paragraph" w:styleId="2">
    <w:name w:val="heading 2"/>
    <w:basedOn w:val="a"/>
    <w:next w:val="a"/>
    <w:link w:val="20"/>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link w:val="30"/>
    <w:uiPriority w:val="9"/>
    <w:unhideWhenUsed/>
    <w:qFormat/>
    <w:pPr>
      <w:keepNext/>
      <w:keepLines/>
      <w:spacing w:before="160" w:after="80"/>
      <w:outlineLvl w:val="2"/>
    </w:pPr>
    <w:rPr>
      <w:color w:val="0F4761"/>
      <w:sz w:val="28"/>
      <w:szCs w:val="28"/>
    </w:rPr>
  </w:style>
  <w:style w:type="paragraph" w:styleId="4">
    <w:name w:val="heading 4"/>
    <w:basedOn w:val="a"/>
    <w:next w:val="a"/>
    <w:link w:val="40"/>
    <w:uiPriority w:val="9"/>
    <w:unhideWhenUsed/>
    <w:qFormat/>
    <w:pPr>
      <w:keepNext/>
      <w:keepLines/>
      <w:spacing w:before="80" w:after="40"/>
      <w:outlineLvl w:val="3"/>
    </w:pPr>
    <w:rPr>
      <w:i/>
      <w:color w:val="0F4761"/>
    </w:rPr>
  </w:style>
  <w:style w:type="paragraph" w:styleId="5">
    <w:name w:val="heading 5"/>
    <w:basedOn w:val="a"/>
    <w:next w:val="a"/>
    <w:link w:val="50"/>
    <w:uiPriority w:val="9"/>
    <w:unhideWhenUsed/>
    <w:qFormat/>
    <w:pPr>
      <w:keepNext/>
      <w:keepLines/>
      <w:spacing w:before="80" w:after="40"/>
      <w:outlineLvl w:val="4"/>
    </w:pPr>
    <w:rPr>
      <w:color w:val="0F4761"/>
    </w:rPr>
  </w:style>
  <w:style w:type="paragraph" w:styleId="6">
    <w:name w:val="heading 6"/>
    <w:basedOn w:val="a"/>
    <w:next w:val="a"/>
    <w:link w:val="60"/>
    <w:uiPriority w:val="9"/>
    <w:unhideWhenUsed/>
    <w:qFormat/>
    <w:pPr>
      <w:keepNext/>
      <w:keepLines/>
      <w:spacing w:before="40" w:after="0"/>
      <w:outlineLvl w:val="5"/>
    </w:pPr>
    <w:rPr>
      <w:i/>
      <w:color w:val="595959"/>
    </w:rPr>
  </w:style>
  <w:style w:type="paragraph" w:styleId="7">
    <w:name w:val="heading 7"/>
    <w:basedOn w:val="a"/>
    <w:next w:val="a"/>
    <w:link w:val="70"/>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a4"/>
    <w:uiPriority w:val="10"/>
    <w:qFormat/>
    <w:pPr>
      <w:spacing w:after="80" w:line="240" w:lineRule="auto"/>
    </w:pPr>
    <w:rPr>
      <w:rFonts w:ascii="Play" w:eastAsia="Play" w:hAnsi="Play" w:cs="Play"/>
      <w:sz w:val="56"/>
      <w:szCs w:val="56"/>
    </w:rPr>
  </w:style>
  <w:style w:type="character" w:customStyle="1" w:styleId="10">
    <w:name w:val="标题 1 字符"/>
    <w:basedOn w:val="a0"/>
    <w:link w:val="1"/>
    <w:uiPriority w:val="9"/>
    <w:rsid w:val="00144CD2"/>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sid w:val="00144CD2"/>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rsid w:val="00144CD2"/>
    <w:rPr>
      <w:rFonts w:eastAsiaTheme="majorEastAsia" w:cstheme="majorBidi"/>
      <w:color w:val="0F4761" w:themeColor="accent1" w:themeShade="BF"/>
      <w:sz w:val="28"/>
      <w:szCs w:val="28"/>
    </w:rPr>
  </w:style>
  <w:style w:type="character" w:customStyle="1" w:styleId="40">
    <w:name w:val="标题 4 字符"/>
    <w:basedOn w:val="a0"/>
    <w:link w:val="4"/>
    <w:uiPriority w:val="9"/>
    <w:rsid w:val="00144CD2"/>
    <w:rPr>
      <w:rFonts w:eastAsiaTheme="majorEastAsia" w:cstheme="majorBidi"/>
      <w:i/>
      <w:iCs/>
      <w:color w:val="0F4761" w:themeColor="accent1" w:themeShade="BF"/>
    </w:rPr>
  </w:style>
  <w:style w:type="character" w:customStyle="1" w:styleId="50">
    <w:name w:val="标题 5 字符"/>
    <w:basedOn w:val="a0"/>
    <w:link w:val="5"/>
    <w:uiPriority w:val="9"/>
    <w:rsid w:val="00144CD2"/>
    <w:rPr>
      <w:rFonts w:eastAsiaTheme="majorEastAsia" w:cstheme="majorBidi"/>
      <w:color w:val="0F4761" w:themeColor="accent1" w:themeShade="BF"/>
    </w:rPr>
  </w:style>
  <w:style w:type="character" w:customStyle="1" w:styleId="60">
    <w:name w:val="标题 6 字符"/>
    <w:basedOn w:val="a0"/>
    <w:link w:val="6"/>
    <w:uiPriority w:val="9"/>
    <w:rsid w:val="00144CD2"/>
    <w:rPr>
      <w:rFonts w:eastAsiaTheme="majorEastAsia" w:cstheme="majorBidi"/>
      <w:i/>
      <w:iCs/>
      <w:color w:val="595959" w:themeColor="text1" w:themeTint="A6"/>
    </w:rPr>
  </w:style>
  <w:style w:type="character" w:customStyle="1" w:styleId="70">
    <w:name w:val="标题 7 字符"/>
    <w:basedOn w:val="a0"/>
    <w:link w:val="7"/>
    <w:uiPriority w:val="9"/>
    <w:rsid w:val="00144CD2"/>
    <w:rPr>
      <w:rFonts w:eastAsiaTheme="majorEastAsia" w:cstheme="majorBidi"/>
      <w:color w:val="595959" w:themeColor="text1" w:themeTint="A6"/>
    </w:rPr>
  </w:style>
  <w:style w:type="character" w:customStyle="1" w:styleId="80">
    <w:name w:val="标题 8 字符"/>
    <w:basedOn w:val="a0"/>
    <w:link w:val="8"/>
    <w:uiPriority w:val="9"/>
    <w:semiHidden/>
    <w:rsid w:val="00144CD2"/>
    <w:rPr>
      <w:rFonts w:eastAsiaTheme="majorEastAsia" w:cstheme="majorBidi"/>
      <w:i/>
      <w:iCs/>
      <w:color w:val="272727" w:themeColor="text1" w:themeTint="D8"/>
    </w:rPr>
  </w:style>
  <w:style w:type="character" w:customStyle="1" w:styleId="90">
    <w:name w:val="标题 9 字符"/>
    <w:basedOn w:val="a0"/>
    <w:link w:val="9"/>
    <w:uiPriority w:val="9"/>
    <w:semiHidden/>
    <w:rsid w:val="00144CD2"/>
    <w:rPr>
      <w:rFonts w:eastAsiaTheme="majorEastAsia" w:cstheme="majorBidi"/>
      <w:color w:val="272727" w:themeColor="text1" w:themeTint="D8"/>
    </w:rPr>
  </w:style>
  <w:style w:type="character" w:customStyle="1" w:styleId="a4">
    <w:name w:val="标题 字符"/>
    <w:basedOn w:val="a0"/>
    <w:link w:val="a3"/>
    <w:uiPriority w:val="10"/>
    <w:rsid w:val="00144CD2"/>
    <w:rPr>
      <w:rFonts w:asciiTheme="majorHAnsi" w:eastAsiaTheme="majorEastAsia" w:hAnsiTheme="majorHAnsi" w:cstheme="majorBidi"/>
      <w:spacing w:val="-10"/>
      <w:kern w:val="28"/>
      <w:sz w:val="56"/>
      <w:szCs w:val="56"/>
    </w:rPr>
  </w:style>
  <w:style w:type="character" w:customStyle="1" w:styleId="a5">
    <w:name w:val="副标题 字符"/>
    <w:basedOn w:val="a0"/>
    <w:link w:val="a6"/>
    <w:uiPriority w:val="11"/>
    <w:rsid w:val="00144CD2"/>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144CD2"/>
    <w:pPr>
      <w:spacing w:before="160"/>
      <w:jc w:val="center"/>
    </w:pPr>
    <w:rPr>
      <w:i/>
      <w:iCs/>
      <w:color w:val="404040" w:themeColor="text1" w:themeTint="BF"/>
    </w:rPr>
  </w:style>
  <w:style w:type="character" w:customStyle="1" w:styleId="a8">
    <w:name w:val="引用 字符"/>
    <w:basedOn w:val="a0"/>
    <w:link w:val="a7"/>
    <w:uiPriority w:val="29"/>
    <w:rsid w:val="00144CD2"/>
    <w:rPr>
      <w:i/>
      <w:iCs/>
      <w:color w:val="404040" w:themeColor="text1" w:themeTint="BF"/>
    </w:rPr>
  </w:style>
  <w:style w:type="paragraph" w:styleId="a9">
    <w:name w:val="List Paragraph"/>
    <w:basedOn w:val="a"/>
    <w:uiPriority w:val="34"/>
    <w:qFormat/>
    <w:rsid w:val="00144CD2"/>
    <w:pPr>
      <w:ind w:left="720"/>
      <w:contextualSpacing/>
    </w:pPr>
  </w:style>
  <w:style w:type="character" w:styleId="aa">
    <w:name w:val="Intense Emphasis"/>
    <w:basedOn w:val="a0"/>
    <w:uiPriority w:val="21"/>
    <w:qFormat/>
    <w:rsid w:val="00144CD2"/>
    <w:rPr>
      <w:i/>
      <w:iCs/>
      <w:color w:val="0F4761" w:themeColor="accent1" w:themeShade="BF"/>
    </w:rPr>
  </w:style>
  <w:style w:type="paragraph" w:styleId="ab">
    <w:name w:val="Intense Quote"/>
    <w:basedOn w:val="a"/>
    <w:next w:val="a"/>
    <w:link w:val="ac"/>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144CD2"/>
    <w:rPr>
      <w:i/>
      <w:iCs/>
      <w:color w:val="0F4761" w:themeColor="accent1" w:themeShade="BF"/>
    </w:rPr>
  </w:style>
  <w:style w:type="character" w:styleId="ad">
    <w:name w:val="Intense Reference"/>
    <w:basedOn w:val="a0"/>
    <w:uiPriority w:val="32"/>
    <w:qFormat/>
    <w:rsid w:val="00144CD2"/>
    <w:rPr>
      <w:b/>
      <w:bCs/>
      <w:smallCaps/>
      <w:color w:val="0F4761" w:themeColor="accent1" w:themeShade="BF"/>
      <w:spacing w:val="5"/>
    </w:rPr>
  </w:style>
  <w:style w:type="character" w:styleId="ae">
    <w:name w:val="Hyperlink"/>
    <w:basedOn w:val="a0"/>
    <w:uiPriority w:val="99"/>
    <w:unhideWhenUsed/>
    <w:rsid w:val="0023060B"/>
    <w:rPr>
      <w:color w:val="467886" w:themeColor="hyperlink"/>
      <w:u w:val="single"/>
    </w:rPr>
  </w:style>
  <w:style w:type="character" w:styleId="af">
    <w:name w:val="Unresolved Mention"/>
    <w:basedOn w:val="a0"/>
    <w:uiPriority w:val="99"/>
    <w:semiHidden/>
    <w:unhideWhenUsed/>
    <w:rsid w:val="0023060B"/>
    <w:rPr>
      <w:color w:val="605E5C"/>
      <w:shd w:val="clear" w:color="auto" w:fill="E1DFDD"/>
    </w:rPr>
  </w:style>
  <w:style w:type="paragraph" w:styleId="af0">
    <w:name w:val="header"/>
    <w:basedOn w:val="a"/>
    <w:link w:val="af1"/>
    <w:uiPriority w:val="99"/>
    <w:unhideWhenUsed/>
    <w:rsid w:val="004717D4"/>
    <w:pPr>
      <w:tabs>
        <w:tab w:val="center" w:pos="4680"/>
        <w:tab w:val="right" w:pos="9360"/>
      </w:tabs>
      <w:spacing w:after="0" w:line="240" w:lineRule="auto"/>
    </w:pPr>
  </w:style>
  <w:style w:type="character" w:customStyle="1" w:styleId="af1">
    <w:name w:val="页眉 字符"/>
    <w:basedOn w:val="a0"/>
    <w:link w:val="af0"/>
    <w:uiPriority w:val="99"/>
    <w:rsid w:val="004717D4"/>
  </w:style>
  <w:style w:type="paragraph" w:styleId="af2">
    <w:name w:val="footer"/>
    <w:basedOn w:val="a"/>
    <w:link w:val="af3"/>
    <w:uiPriority w:val="99"/>
    <w:unhideWhenUsed/>
    <w:rsid w:val="00F63C92"/>
    <w:pPr>
      <w:tabs>
        <w:tab w:val="center" w:pos="4680"/>
        <w:tab w:val="right" w:pos="9360"/>
      </w:tabs>
      <w:spacing w:after="0" w:line="240" w:lineRule="auto"/>
    </w:pPr>
  </w:style>
  <w:style w:type="character" w:customStyle="1" w:styleId="af3">
    <w:name w:val="页脚 字符"/>
    <w:basedOn w:val="a0"/>
    <w:link w:val="af2"/>
    <w:uiPriority w:val="99"/>
    <w:rsid w:val="00F63C92"/>
  </w:style>
  <w:style w:type="table" w:styleId="af4">
    <w:name w:val="Table Grid"/>
    <w:basedOn w:val="a1"/>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
    <w:next w:val="a"/>
    <w:uiPriority w:val="35"/>
    <w:unhideWhenUsed/>
    <w:qFormat/>
    <w:rsid w:val="00F63C92"/>
    <w:pPr>
      <w:spacing w:after="200" w:line="240" w:lineRule="auto"/>
    </w:pPr>
    <w:rPr>
      <w:i/>
      <w:iCs/>
      <w:color w:val="0E2841" w:themeColor="text2"/>
      <w:sz w:val="18"/>
      <w:szCs w:val="18"/>
    </w:rPr>
  </w:style>
  <w:style w:type="character" w:styleId="af6">
    <w:name w:val="annotation reference"/>
    <w:basedOn w:val="a0"/>
    <w:uiPriority w:val="99"/>
    <w:semiHidden/>
    <w:unhideWhenUsed/>
    <w:rsid w:val="00324A17"/>
    <w:rPr>
      <w:sz w:val="16"/>
      <w:szCs w:val="16"/>
    </w:rPr>
  </w:style>
  <w:style w:type="paragraph" w:styleId="af7">
    <w:name w:val="annotation text"/>
    <w:basedOn w:val="a"/>
    <w:link w:val="af8"/>
    <w:uiPriority w:val="99"/>
    <w:unhideWhenUsed/>
    <w:rsid w:val="00324A17"/>
    <w:pPr>
      <w:spacing w:line="240" w:lineRule="auto"/>
    </w:pPr>
    <w:rPr>
      <w:sz w:val="20"/>
      <w:szCs w:val="20"/>
    </w:rPr>
  </w:style>
  <w:style w:type="character" w:customStyle="1" w:styleId="af8">
    <w:name w:val="批注文字 字符"/>
    <w:basedOn w:val="a0"/>
    <w:link w:val="af7"/>
    <w:uiPriority w:val="99"/>
    <w:rsid w:val="00324A17"/>
    <w:rPr>
      <w:sz w:val="20"/>
      <w:szCs w:val="20"/>
    </w:rPr>
  </w:style>
  <w:style w:type="paragraph" w:styleId="af9">
    <w:name w:val="annotation subject"/>
    <w:basedOn w:val="af7"/>
    <w:next w:val="af7"/>
    <w:link w:val="afa"/>
    <w:uiPriority w:val="99"/>
    <w:semiHidden/>
    <w:unhideWhenUsed/>
    <w:rsid w:val="00324A17"/>
    <w:rPr>
      <w:b/>
      <w:bCs/>
    </w:rPr>
  </w:style>
  <w:style w:type="character" w:customStyle="1" w:styleId="afa">
    <w:name w:val="批注主题 字符"/>
    <w:basedOn w:val="af8"/>
    <w:link w:val="af9"/>
    <w:uiPriority w:val="99"/>
    <w:semiHidden/>
    <w:rsid w:val="00324A17"/>
    <w:rPr>
      <w:b/>
      <w:bCs/>
      <w:sz w:val="20"/>
      <w:szCs w:val="20"/>
    </w:rPr>
  </w:style>
  <w:style w:type="character" w:styleId="afb">
    <w:name w:val="Placeholder Text"/>
    <w:basedOn w:val="a0"/>
    <w:uiPriority w:val="99"/>
    <w:semiHidden/>
    <w:rsid w:val="00ED78CC"/>
    <w:rPr>
      <w:color w:val="666666"/>
    </w:rPr>
  </w:style>
  <w:style w:type="paragraph" w:customStyle="1" w:styleId="Titretable">
    <w:name w:val="Titre table"/>
    <w:basedOn w:val="a"/>
    <w:next w:val="a"/>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a"/>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a6">
    <w:name w:val="Subtitle"/>
    <w:basedOn w:val="a"/>
    <w:next w:val="a"/>
    <w:link w:val="a5"/>
    <w:uiPriority w:val="11"/>
    <w:qFormat/>
    <w:rPr>
      <w:color w:val="595959"/>
      <w:sz w:val="28"/>
      <w:szCs w:val="28"/>
    </w:rPr>
  </w:style>
  <w:style w:type="table" w:customStyle="1" w:styleId="100">
    <w:name w:val="10"/>
    <w:basedOn w:val="a1"/>
    <w:tblPr>
      <w:tblStyleRowBandSize w:val="1"/>
      <w:tblStyleColBandSize w:val="1"/>
      <w:tblCellMar>
        <w:left w:w="115" w:type="dxa"/>
        <w:right w:w="115" w:type="dxa"/>
      </w:tblCellMar>
    </w:tblPr>
  </w:style>
  <w:style w:type="table" w:customStyle="1" w:styleId="91">
    <w:name w:val="9"/>
    <w:basedOn w:val="a1"/>
    <w:pPr>
      <w:spacing w:after="0" w:line="240" w:lineRule="auto"/>
    </w:pPr>
    <w:tblPr>
      <w:tblStyleRowBandSize w:val="1"/>
      <w:tblStyleColBandSize w:val="1"/>
    </w:tblPr>
  </w:style>
  <w:style w:type="table" w:customStyle="1" w:styleId="81">
    <w:name w:val="8"/>
    <w:basedOn w:val="a1"/>
    <w:pPr>
      <w:spacing w:after="0" w:line="240" w:lineRule="auto"/>
    </w:pPr>
    <w:tblPr>
      <w:tblStyleRowBandSize w:val="1"/>
      <w:tblStyleColBandSize w:val="1"/>
    </w:tblPr>
  </w:style>
  <w:style w:type="table" w:customStyle="1" w:styleId="71">
    <w:name w:val="7"/>
    <w:basedOn w:val="a1"/>
    <w:pPr>
      <w:spacing w:after="0" w:line="240" w:lineRule="auto"/>
    </w:pPr>
    <w:tblPr>
      <w:tblStyleRowBandSize w:val="1"/>
      <w:tblStyleColBandSize w:val="1"/>
    </w:tblPr>
  </w:style>
  <w:style w:type="table" w:customStyle="1" w:styleId="61">
    <w:name w:val="6"/>
    <w:basedOn w:val="a1"/>
    <w:pPr>
      <w:spacing w:after="0" w:line="240" w:lineRule="auto"/>
    </w:pPr>
    <w:tblPr>
      <w:tblStyleRowBandSize w:val="1"/>
      <w:tblStyleColBandSize w:val="1"/>
    </w:tblPr>
  </w:style>
  <w:style w:type="table" w:customStyle="1" w:styleId="51">
    <w:name w:val="5"/>
    <w:basedOn w:val="a1"/>
    <w:pPr>
      <w:spacing w:after="0" w:line="240" w:lineRule="auto"/>
    </w:pPr>
    <w:tblPr>
      <w:tblStyleRowBandSize w:val="1"/>
      <w:tblStyleColBandSize w:val="1"/>
    </w:tblPr>
  </w:style>
  <w:style w:type="table" w:customStyle="1" w:styleId="41">
    <w:name w:val="4"/>
    <w:basedOn w:val="a1"/>
    <w:pPr>
      <w:spacing w:after="0" w:line="240" w:lineRule="auto"/>
    </w:pPr>
    <w:tblPr>
      <w:tblStyleRowBandSize w:val="1"/>
      <w:tblStyleColBandSize w:val="1"/>
    </w:tblPr>
  </w:style>
  <w:style w:type="table" w:customStyle="1" w:styleId="31">
    <w:name w:val="3"/>
    <w:basedOn w:val="a1"/>
    <w:pPr>
      <w:spacing w:after="0" w:line="240" w:lineRule="auto"/>
    </w:pPr>
    <w:tblPr>
      <w:tblStyleRowBandSize w:val="1"/>
      <w:tblStyleColBandSize w:val="1"/>
    </w:tblPr>
  </w:style>
  <w:style w:type="table" w:customStyle="1" w:styleId="21">
    <w:name w:val="2"/>
    <w:basedOn w:val="a1"/>
    <w:pPr>
      <w:spacing w:after="0" w:line="240" w:lineRule="auto"/>
    </w:pPr>
    <w:tblPr>
      <w:tblStyleRowBandSize w:val="1"/>
      <w:tblStyleColBandSize w:val="1"/>
    </w:tblPr>
  </w:style>
  <w:style w:type="table" w:customStyle="1" w:styleId="11">
    <w:name w:val="1"/>
    <w:basedOn w:val="a1"/>
    <w:pPr>
      <w:spacing w:after="0" w:line="240" w:lineRule="auto"/>
    </w:pPr>
    <w:tblPr>
      <w:tblStyleRowBandSize w:val="1"/>
      <w:tblStyleColBandSize w:val="1"/>
    </w:tblPr>
  </w:style>
  <w:style w:type="paragraph" w:styleId="afc">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afd">
    <w:name w:val="FollowedHyperlink"/>
    <w:basedOn w:val="a0"/>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3312">
      <w:bodyDiv w:val="1"/>
      <w:marLeft w:val="0"/>
      <w:marRight w:val="0"/>
      <w:marTop w:val="0"/>
      <w:marBottom w:val="0"/>
      <w:divBdr>
        <w:top w:val="none" w:sz="0" w:space="0" w:color="auto"/>
        <w:left w:val="none" w:sz="0" w:space="0" w:color="auto"/>
        <w:bottom w:val="none" w:sz="0" w:space="0" w:color="auto"/>
        <w:right w:val="none" w:sz="0" w:space="0" w:color="auto"/>
      </w:divBdr>
      <w:divsChild>
        <w:div w:id="1291740996">
          <w:marLeft w:val="0"/>
          <w:marRight w:val="0"/>
          <w:marTop w:val="0"/>
          <w:marBottom w:val="0"/>
          <w:divBdr>
            <w:top w:val="none" w:sz="0" w:space="0" w:color="auto"/>
            <w:left w:val="none" w:sz="0" w:space="0" w:color="auto"/>
            <w:bottom w:val="none" w:sz="0" w:space="0" w:color="auto"/>
            <w:right w:val="none" w:sz="0" w:space="0" w:color="auto"/>
          </w:divBdr>
        </w:div>
        <w:div w:id="1160193494">
          <w:marLeft w:val="0"/>
          <w:marRight w:val="0"/>
          <w:marTop w:val="0"/>
          <w:marBottom w:val="0"/>
          <w:divBdr>
            <w:top w:val="none" w:sz="0" w:space="0" w:color="auto"/>
            <w:left w:val="none" w:sz="0" w:space="0" w:color="auto"/>
            <w:bottom w:val="none" w:sz="0" w:space="0" w:color="auto"/>
            <w:right w:val="none" w:sz="0" w:space="0" w:color="auto"/>
          </w:divBdr>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7815320">
      <w:bodyDiv w:val="1"/>
      <w:marLeft w:val="0"/>
      <w:marRight w:val="0"/>
      <w:marTop w:val="0"/>
      <w:marBottom w:val="0"/>
      <w:divBdr>
        <w:top w:val="none" w:sz="0" w:space="0" w:color="auto"/>
        <w:left w:val="none" w:sz="0" w:space="0" w:color="auto"/>
        <w:bottom w:val="none" w:sz="0" w:space="0" w:color="auto"/>
        <w:right w:val="none" w:sz="0" w:space="0" w:color="auto"/>
      </w:divBdr>
      <w:divsChild>
        <w:div w:id="917976716">
          <w:marLeft w:val="0"/>
          <w:marRight w:val="0"/>
          <w:marTop w:val="0"/>
          <w:marBottom w:val="0"/>
          <w:divBdr>
            <w:top w:val="none" w:sz="0" w:space="0" w:color="auto"/>
            <w:left w:val="none" w:sz="0" w:space="0" w:color="auto"/>
            <w:bottom w:val="none" w:sz="0" w:space="0" w:color="auto"/>
            <w:right w:val="none" w:sz="0" w:space="0" w:color="auto"/>
          </w:divBdr>
        </w:div>
        <w:div w:id="787894512">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www.informaworld.com/10.1080/01431160902994457"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Experiment_(probability_theory)" TargetMode="External"/><Relationship Id="rId42" Type="http://schemas.openxmlformats.org/officeDocument/2006/relationships/hyperlink" Target="https://ceos.org/document_management/Working_Groups/WGClimate/Documents/Space%20Agency%20Response%20to%20GCOS%20IP%20v2.2.1.pdf" TargetMode="External"/><Relationship Id="rId47" Type="http://schemas.openxmlformats.org/officeDocument/2006/relationships/hyperlink" Target="https://doi.org/10.1029/2018RG000608" TargetMode="External"/><Relationship Id="rId63" Type="http://schemas.openxmlformats.org/officeDocument/2006/relationships/hyperlink" Target="https://doi.org/10.1016/j.rse.2018.02.049" TargetMode="External"/><Relationship Id="rId68" Type="http://schemas.openxmlformats.org/officeDocument/2006/relationships/hyperlink" Target="https://doi.org/10.2134/agronj2002.1012?urlappend=%3Futm_source%3Dresearchgate" TargetMode="External"/><Relationship Id="rId84" Type="http://schemas.openxmlformats.org/officeDocument/2006/relationships/hyperlink" Target="https://library.wmo.int/records/item/58104-the-2022-gcos-implementation-plan-gcos-244" TargetMode="External"/><Relationship Id="rId89" Type="http://schemas.openxmlformats.org/officeDocument/2006/relationships/image" Target="media/image15.png"/><Relationship Id="rId16" Type="http://schemas.openxmlformats.org/officeDocument/2006/relationships/hyperlink" Target="https://unterm.un.org/unterm2/en/" TargetMode="External"/><Relationship Id="rId11" Type="http://schemas.openxmlformats.org/officeDocument/2006/relationships/endnotes" Target="endnotes.xml"/><Relationship Id="rId32" Type="http://schemas.openxmlformats.org/officeDocument/2006/relationships/hyperlink" Target="https://doi.org/10.1016/j.agrformet.2025.110612" TargetMode="External"/><Relationship Id="rId37" Type="http://schemas.openxmlformats.org/officeDocument/2006/relationships/hyperlink" Target="https://doi.org/10.1016/j.rse.2025.114797" TargetMode="External"/><Relationship Id="rId53" Type="http://schemas.openxmlformats.org/officeDocument/2006/relationships/hyperlink" Target="https://doi.org/10.3390/rs1206101" TargetMode="External"/><Relationship Id="rId58" Type="http://schemas.openxmlformats.org/officeDocument/2006/relationships/hyperlink" Target="https://seea.un.org/ecosystem-accounting/biophysical-modelling" TargetMode="External"/><Relationship Id="rId74" Type="http://schemas.openxmlformats.org/officeDocument/2006/relationships/hyperlink" Target="https://doi.org/10.3390/rs12060912" TargetMode="External"/><Relationship Id="rId79" Type="http://schemas.openxmlformats.org/officeDocument/2006/relationships/hyperlink" Target="https://doi.org/10.1029/2018RG000608" TargetMode="External"/><Relationship Id="rId5" Type="http://schemas.openxmlformats.org/officeDocument/2006/relationships/customXml" Target="../customXml/item5.xml"/><Relationship Id="rId90" Type="http://schemas.openxmlformats.org/officeDocument/2006/relationships/image" Target="media/image16.png"/><Relationship Id="rId95" Type="http://schemas.microsoft.com/office/2011/relationships/people" Target="people.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yperlink" Target="https://doi.org/10.1016/j.isprsjprs.2025.04.006" TargetMode="External"/><Relationship Id="rId48" Type="http://schemas.openxmlformats.org/officeDocument/2006/relationships/hyperlink" Target="https://doi.org/10.1016/j.rse.2023.113600" TargetMode="External"/><Relationship Id="rId64" Type="http://schemas.openxmlformats.org/officeDocument/2006/relationships/hyperlink" Target="http://doi.org/10.3390/f9020073" TargetMode="External"/><Relationship Id="rId69" Type="http://schemas.openxmlformats.org/officeDocument/2006/relationships/hyperlink" Target="https://doi.org/10.1093/treephys/14.7-8-9.981" TargetMode="External"/><Relationship Id="rId8" Type="http://schemas.openxmlformats.org/officeDocument/2006/relationships/settings" Target="settings.xml"/><Relationship Id="rId51" Type="http://schemas.openxmlformats.org/officeDocument/2006/relationships/hyperlink" Target="https://doi.org/10.4095/p9fzmg1djq" TargetMode="External"/><Relationship Id="rId72" Type="http://schemas.openxmlformats.org/officeDocument/2006/relationships/hyperlink" Target="https://doi.org/10.4095/p9fzmg1djq" TargetMode="External"/><Relationship Id="rId80" Type="http://schemas.openxmlformats.org/officeDocument/2006/relationships/hyperlink" Target="https://doi.org/10.5589/m02-09" TargetMode="External"/><Relationship Id="rId85" Type="http://schemas.openxmlformats.org/officeDocument/2006/relationships/hyperlink" Target="https://library.wmo.int/records/item/58104-the-2022-gcos-implementation-plan-gcos-244?offset=11&amp;utm_source=chatgpt.com" TargetMode="External"/><Relationship Id="rId93"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hyperlink" Target="https://doi.org/10.3390/rs16152698" TargetMode="External"/><Relationship Id="rId46" Type="http://schemas.openxmlformats.org/officeDocument/2006/relationships/hyperlink" Target="https://www.esa.int/Applications/Observing_the_Earth/Earth_observation_library/Satellite_mission_documents?utm_source=chatgpt.com" TargetMode="External"/><Relationship Id="rId59" Type="http://schemas.openxmlformats.org/officeDocument/2006/relationships/hyperlink" Target="https://seea.un.org/ecosystem-accounting/biophysical-modelling" TargetMode="External"/><Relationship Id="rId67" Type="http://schemas.openxmlformats.org/officeDocument/2006/relationships/hyperlink" Target="https://doi.org/10.1016/j.agrformet.2012.06.013" TargetMode="External"/><Relationship Id="rId20" Type="http://schemas.openxmlformats.org/officeDocument/2006/relationships/hyperlink" Target="https://en.wikipedia.org/wiki/Function_(mathematics)" TargetMode="External"/><Relationship Id="rId41" Type="http://schemas.openxmlformats.org/officeDocument/2006/relationships/hyperlink" Target="http://ceos.org/document_management/Working_Groups/WGISS/Documents/WGISS_CEOS-Interoperability-Handbook_Feb2008.pdf" TargetMode="External"/><Relationship Id="rId54" Type="http://schemas.openxmlformats.org/officeDocument/2006/relationships/hyperlink" Target="https://agvariables.org/" TargetMode="External"/><Relationship Id="rId62" Type="http://schemas.openxmlformats.org/officeDocument/2006/relationships/hyperlink" Target="https://library.wmo.int/idurl/4/58111" TargetMode="External"/><Relationship Id="rId70" Type="http://schemas.openxmlformats.org/officeDocument/2006/relationships/hyperlink" Target="http://dx.doi.org/10.1016/S0034-4257(99)00056-5" TargetMode="External"/><Relationship Id="rId75" Type="http://schemas.openxmlformats.org/officeDocument/2006/relationships/hyperlink" Target="https://www.sciencedirect.com/science/article/pii/S0034425719303967" TargetMode="External"/><Relationship Id="rId83" Type="http://schemas.openxmlformats.org/officeDocument/2006/relationships/hyperlink" Target="https://doi.org/10.1016/j.rse.2015.03.025" TargetMode="External"/><Relationship Id="rId88" Type="http://schemas.openxmlformats.org/officeDocument/2006/relationships/image" Target="media/image14.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doi.org/10.1016/j.isprsjprs.2021.02.020" TargetMode="External"/><Relationship Id="rId49" Type="http://schemas.openxmlformats.org/officeDocument/2006/relationships/hyperlink" Target="https://doi.org/10.1016/j.rse.2024.114060" TargetMode="External"/><Relationship Id="rId57" Type="http://schemas.openxmlformats.org/officeDocument/2006/relationships/hyperlink" Target="https://doi.org/10.1016/j.rse.2020.111690" TargetMode="Externa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hyperlink" Target="https://doi.org/10.1016/j.srs.2020.100002" TargetMode="External"/><Relationship Id="rId52" Type="http://schemas.openxmlformats.org/officeDocument/2006/relationships/hyperlink" Target="https://doi.org/10.4095/p3gy844zex" TargetMode="External"/><Relationship Id="rId60" Type="http://schemas.openxmlformats.org/officeDocument/2006/relationships/hyperlink" Target="https://www.sciencedirect.com/science/article/abs/pii/S0168192325002321" TargetMode="External"/><Relationship Id="rId65" Type="http://schemas.openxmlformats.org/officeDocument/2006/relationships/hyperlink" Target="http://www.bipm.org/" TargetMode="External"/><Relationship Id="rId73" Type="http://schemas.openxmlformats.org/officeDocument/2006/relationships/hyperlink" Target="https://doi.org/10.4095/p3gy844zex" TargetMode="External"/><Relationship Id="rId78" Type="http://schemas.openxmlformats.org/officeDocument/2006/relationships/hyperlink" Target="https://database.eohandbook.com/database/missiontable.aspx%20on%20September%2025" TargetMode="External"/><Relationship Id="rId81" Type="http://schemas.openxmlformats.org/officeDocument/2006/relationships/hyperlink" Target="https://doi.org/10.1029/2007JG000635" TargetMode="External"/><Relationship Id="rId86" Type="http://schemas.openxmlformats.org/officeDocument/2006/relationships/hyperlink" Target="https://doi.org/10.1109/LGRS.2025.3533923"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unterm.un.org/unterm2/en/" TargetMode="External"/><Relationship Id="rId39" Type="http://schemas.openxmlformats.org/officeDocument/2006/relationships/hyperlink" Target="https://nextcloud.lsasvcs.ipma.pt/s/LbAmqBTB3Q2tbQP?dir=/VR-Validation_Report&amp;openfile=true" TargetMode="External"/><Relationship Id="rId34" Type="http://schemas.openxmlformats.org/officeDocument/2006/relationships/image" Target="media/image13.png"/><Relationship Id="rId50" Type="http://schemas.openxmlformats.org/officeDocument/2006/relationships/hyperlink" Target="https://doi.org/10.5067/doc/ceoswgcv/lpv/lai.002" TargetMode="External"/><Relationship Id="rId55" Type="http://schemas.openxmlformats.org/officeDocument/2006/relationships/hyperlink" Target="https://doi.org/10.3390/rs15205017" TargetMode="External"/><Relationship Id="rId76" Type="http://schemas.openxmlformats.org/officeDocument/2006/relationships/hyperlink" Target="https://www.nature.com/articles/s41597-021-01024-4" TargetMode="External"/><Relationship Id="rId7" Type="http://schemas.openxmlformats.org/officeDocument/2006/relationships/styles" Target="styles.xml"/><Relationship Id="rId71" Type="http://schemas.openxmlformats.org/officeDocument/2006/relationships/hyperlink" Target="https://doi.org/10.1002/jgrg.20051" TargetMode="External"/><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s://doi.org/10.3390/rs9030248" TargetMode="External"/><Relationship Id="rId45" Type="http://schemas.openxmlformats.org/officeDocument/2006/relationships/hyperlink" Target="https://doi.org/10.1016/j.envsci.2015.03.018" TargetMode="External"/><Relationship Id="rId66" Type="http://schemas.openxmlformats.org/officeDocument/2006/relationships/hyperlink" Target="https://doi.org/10.1002/2017RG000562" TargetMode="External"/><Relationship Id="rId87" Type="http://schemas.openxmlformats.org/officeDocument/2006/relationships/hyperlink" Target="https://database.eohandbook.com/survey/PDF/CEOS_MIM_DB_TableDefinitionsAndValidValues.pdf%20on%20October%2012" TargetMode="External"/><Relationship Id="rId61" Type="http://schemas.openxmlformats.org/officeDocument/2006/relationships/hyperlink" Target="https://doi.org/10.1093/oxfordjournals.aob.a083148" TargetMode="External"/><Relationship Id="rId82" Type="http://schemas.openxmlformats.org/officeDocument/2006/relationships/hyperlink" Target="https://doi.org/10.1016/j.rse.2006.12.004" TargetMode="External"/><Relationship Id="rId19" Type="http://schemas.openxmlformats.org/officeDocument/2006/relationships/image" Target="media/image1.gif"/><Relationship Id="rId14" Type="http://schemas.microsoft.com/office/2016/09/relationships/commentsIds" Target="commentsIds.xml"/><Relationship Id="rId30" Type="http://schemas.openxmlformats.org/officeDocument/2006/relationships/image" Target="media/image10.png"/><Relationship Id="rId35" Type="http://schemas.openxmlformats.org/officeDocument/2006/relationships/hyperlink" Target="https://doi.org/10.3390/rs13163194" TargetMode="External"/><Relationship Id="rId56" Type="http://schemas.openxmlformats.org/officeDocument/2006/relationships/hyperlink" Target="https://doi.org/10.1016/j.rse.2025.114723" TargetMode="External"/><Relationship Id="rId77" Type="http://schemas.openxmlformats.org/officeDocument/2006/relationships/hyperlink" Target="https://database.eohandbook.com/database/missiontable.aspx"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http://schemas.microsoft.com/office/2006/metadata/properties"/>
    <ds:schemaRef ds:uri="http://schemas.microsoft.com/office/infopath/2007/PartnerControls"/>
    <ds:schemaRef ds:uri="610fd124-dcf8-4f2e-8b7f-3263485b0c9b"/>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Template>
  <TotalTime>608</TotalTime>
  <Pages>69</Pages>
  <Words>14623</Words>
  <Characters>83940</Characters>
  <Application>Microsoft Office Word</Application>
  <DocSecurity>0</DocSecurity>
  <Lines>2152</Lines>
  <Paragraphs>985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Fang</cp:lastModifiedBy>
  <cp:revision>8</cp:revision>
  <cp:lastPrinted>2025-10-28T17:19:00Z</cp:lastPrinted>
  <dcterms:created xsi:type="dcterms:W3CDTF">2025-11-14T19:38:00Z</dcterms:created>
  <dcterms:modified xsi:type="dcterms:W3CDTF">2025-11-19T07:16:00Z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